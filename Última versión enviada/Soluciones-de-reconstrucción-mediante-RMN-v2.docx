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2"/>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2"/>
          <w:r w:rsidR="00AC1B4D">
            <w:rPr>
              <w:rStyle w:val="Refdecomentario"/>
            </w:rPr>
            <w:commentReference w:id="2"/>
          </w:r>
        </w:p>
      </w:sdtContent>
    </w:sdt>
    <w:p w14:paraId="008E5D6E" w14:textId="77777777" w:rsidR="009574C6" w:rsidRDefault="00E223CA">
      <w:pPr>
        <w:pStyle w:val="Ttulo1"/>
      </w:pPr>
      <w:bookmarkStart w:id="3" w:name="_Toc148271423"/>
      <w:bookmarkStart w:id="4" w:name="abstract"/>
      <w:r>
        <w:t>Abstract</w:t>
      </w:r>
      <w:bookmarkEnd w:id="3"/>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5" w:name="_Toc148271424"/>
      <w:bookmarkStart w:id="6" w:name="introducción"/>
      <w:bookmarkEnd w:id="4"/>
      <w:r>
        <w:lastRenderedPageBreak/>
        <w:t>1. Introducción</w:t>
      </w:r>
      <w:bookmarkEnd w:id="5"/>
    </w:p>
    <w:p w14:paraId="7E8CDBC9" w14:textId="77777777" w:rsidR="009574C6" w:rsidRDefault="00E223CA">
      <w:pPr>
        <w:pStyle w:val="Ttulo2"/>
      </w:pPr>
      <w:bookmarkStart w:id="7" w:name="_Toc148271425"/>
      <w:bookmarkStart w:id="8" w:name="braquiterapia-ginecológica"/>
      <w:r>
        <w:t>1.1 Braquiterapia ginecológica</w:t>
      </w:r>
      <w:bookmarkEnd w:id="7"/>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9" w:name="_Toc148271426"/>
      <w:bookmarkStart w:id="10" w:name="X20c538c65cf3df8e8203cc27d684732b4714d91"/>
      <w:commentRangeStart w:id="11"/>
      <w:commentRangeStart w:id="12"/>
      <w:r>
        <w:t>1.1.1 Ventajas de BT frente a la radioterapia de haces externos (EBRT)</w:t>
      </w:r>
      <w:bookmarkEnd w:id="9"/>
      <w:commentRangeEnd w:id="11"/>
      <w:r>
        <w:rPr>
          <w:rStyle w:val="Refdecomentario"/>
          <w:rFonts w:ascii="Cambria" w:eastAsia="Cambria" w:hAnsi="Cambria"/>
          <w:b w:val="0"/>
          <w:bCs w:val="0"/>
          <w:color w:val="auto"/>
        </w:rPr>
        <w:commentReference w:id="11"/>
      </w:r>
      <w:commentRangeEnd w:id="12"/>
      <w:r w:rsidR="00383AA8">
        <w:rPr>
          <w:rStyle w:val="Refdecomentario"/>
          <w:rFonts w:ascii="Cambria" w:eastAsia="Cambria" w:hAnsi="Cambria"/>
          <w:b w:val="0"/>
          <w:bCs w:val="0"/>
          <w:color w:val="auto"/>
        </w:rPr>
        <w:commentReference w:id="12"/>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13"/>
      <w:commentRangeStart w:id="14"/>
      <w:r>
        <w:t>proximidades</w:t>
      </w:r>
      <w:commentRangeEnd w:id="13"/>
      <w:r w:rsidR="005D7DA6">
        <w:rPr>
          <w:rStyle w:val="Refdecomentario"/>
        </w:rPr>
        <w:commentReference w:id="13"/>
      </w:r>
      <w:commentRangeEnd w:id="14"/>
      <w:r w:rsidR="00383AA8">
        <w:rPr>
          <w:rStyle w:val="Refdecomentario"/>
        </w:rPr>
        <w:commentReference w:id="14"/>
      </w:r>
      <w:ins w:id="15" w:author="Antonio Otal Palacin" w:date="2023-11-18T17:50:00Z">
        <w:r w:rsidR="00383AA8">
          <w:t xml:space="preserve"> </w:t>
        </w:r>
      </w:ins>
      <w:ins w:id="16" w:author="Antonio Otal Palacin" w:date="2023-11-18T17:52:00Z">
        <w:r w:rsidR="00383AA8">
          <w:t>de los volúmenes que se pretenden cubrir con la dosis pre</w:t>
        </w:r>
      </w:ins>
      <w:ins w:id="17" w:author="Antonio Otal Palacin" w:date="2023-11-18T17:53:00Z">
        <w:r w:rsidR="00383AA8">
          <w:t>s</w:t>
        </w:r>
      </w:ins>
      <w:ins w:id="18" w:author="Antonio Otal Palacin" w:date="2023-11-18T17:52:00Z">
        <w:r w:rsidR="00383AA8">
          <w:t>crita</w:t>
        </w:r>
      </w:ins>
      <w:r>
        <w:t>.</w:t>
      </w:r>
      <w:ins w:id="19" w:author="Antonio Otal Palacin" w:date="2023-11-18T17:50:00Z">
        <w:r w:rsidR="00383AA8">
          <w:t xml:space="preserve"> </w:t>
        </w:r>
      </w:ins>
    </w:p>
    <w:p w14:paraId="5FA31A92" w14:textId="77777777" w:rsidR="009574C6" w:rsidRDefault="00E223CA" w:rsidP="00610AC2">
      <w:pPr>
        <w:pStyle w:val="Ttulo3"/>
        <w:jc w:val="both"/>
      </w:pPr>
      <w:bookmarkStart w:id="20" w:name="_Toc148271427"/>
      <w:bookmarkStart w:id="21" w:name="inconvenientes-de-bt-frente-a-ebrt"/>
      <w:bookmarkEnd w:id="10"/>
      <w:commentRangeStart w:id="22"/>
      <w:commentRangeStart w:id="23"/>
      <w:r>
        <w:t>1.1.2 Inconvenientes de BT frente a EBRT</w:t>
      </w:r>
      <w:bookmarkEnd w:id="20"/>
      <w:commentRangeEnd w:id="22"/>
      <w:r w:rsidR="005D7DA6">
        <w:rPr>
          <w:rStyle w:val="Refdecomentario"/>
          <w:rFonts w:ascii="Cambria" w:eastAsia="Cambria" w:hAnsi="Cambria"/>
          <w:b w:val="0"/>
          <w:bCs w:val="0"/>
          <w:color w:val="auto"/>
        </w:rPr>
        <w:commentReference w:id="22"/>
      </w:r>
      <w:commentRangeEnd w:id="23"/>
      <w:r w:rsidR="00DF100A">
        <w:rPr>
          <w:rStyle w:val="Refdecomentario"/>
          <w:rFonts w:ascii="Cambria" w:eastAsia="Cambria" w:hAnsi="Cambria"/>
          <w:b w:val="0"/>
          <w:bCs w:val="0"/>
          <w:color w:val="auto"/>
        </w:rPr>
        <w:commentReference w:id="23"/>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24" w:name="_Toc148271428"/>
      <w:bookmarkStart w:id="25" w:name="tipos-de-tumores-ginecológicos"/>
      <w:bookmarkEnd w:id="21"/>
      <w:commentRangeStart w:id="26"/>
      <w:commentRangeStart w:id="27"/>
      <w:r>
        <w:t>1.1.3 Tipos de tumores ginecológicos</w:t>
      </w:r>
      <w:bookmarkEnd w:id="24"/>
      <w:commentRangeEnd w:id="26"/>
      <w:r w:rsidR="00313291">
        <w:rPr>
          <w:rStyle w:val="Refdecomentario"/>
          <w:rFonts w:ascii="Cambria" w:eastAsia="Cambria" w:hAnsi="Cambria"/>
          <w:b w:val="0"/>
          <w:bCs w:val="0"/>
          <w:color w:val="auto"/>
        </w:rPr>
        <w:commentReference w:id="26"/>
      </w:r>
      <w:commentRangeEnd w:id="27"/>
      <w:r w:rsidR="00590699">
        <w:rPr>
          <w:rStyle w:val="Refdecomentario"/>
          <w:rFonts w:ascii="Cambria" w:eastAsia="Cambria" w:hAnsi="Cambria"/>
          <w:b w:val="0"/>
          <w:bCs w:val="0"/>
          <w:color w:val="auto"/>
        </w:rPr>
        <w:commentReference w:id="27"/>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28" w:name="_Toc148271429"/>
      <w:bookmarkStart w:id="29" w:name="X25407d8b35a0e5a82faa6995b45c279d2353314"/>
      <w:bookmarkEnd w:id="25"/>
      <w:commentRangeStart w:id="30"/>
      <w:commentRangeStart w:id="31"/>
      <w:r>
        <w:t>1.1.4 Evolución de los sistemas de implantación</w:t>
      </w:r>
      <w:bookmarkEnd w:id="28"/>
      <w:commentRangeEnd w:id="30"/>
      <w:r w:rsidR="00313291">
        <w:rPr>
          <w:rStyle w:val="Refdecomentario"/>
          <w:rFonts w:ascii="Cambria" w:eastAsia="Cambria" w:hAnsi="Cambria"/>
          <w:b w:val="0"/>
          <w:bCs w:val="0"/>
          <w:color w:val="auto"/>
        </w:rPr>
        <w:commentReference w:id="30"/>
      </w:r>
      <w:commentRangeEnd w:id="31"/>
      <w:r w:rsidR="00A246FD">
        <w:rPr>
          <w:rStyle w:val="Refdecomentario"/>
          <w:rFonts w:ascii="Cambria" w:eastAsia="Cambria" w:hAnsi="Cambria"/>
          <w:b w:val="0"/>
          <w:bCs w:val="0"/>
          <w:color w:val="auto"/>
        </w:rPr>
        <w:commentReference w:id="31"/>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32"/>
      <w:commentRangeStart w:id="33"/>
      <w:r>
        <w:rPr>
          <w:i/>
          <w:iCs/>
        </w:rPr>
        <w:t>after-</w:t>
      </w:r>
      <w:proofErr w:type="spellStart"/>
      <w:r>
        <w:rPr>
          <w:i/>
          <w:iCs/>
        </w:rPr>
        <w:t>loaders</w:t>
      </w:r>
      <w:commentRangeEnd w:id="32"/>
      <w:proofErr w:type="spellEnd"/>
      <w:r w:rsidR="00313291">
        <w:rPr>
          <w:rStyle w:val="Refdecomentario"/>
        </w:rPr>
        <w:commentReference w:id="32"/>
      </w:r>
      <w:commentRangeEnd w:id="33"/>
      <w:r w:rsidR="007F0BDA">
        <w:rPr>
          <w:rStyle w:val="Refdecomentario"/>
        </w:rPr>
        <w:commentReference w:id="33"/>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34" w:name="_Toc148271430"/>
      <w:bookmarkStart w:id="35" w:name="el-sistema-de-manchester"/>
      <w:bookmarkEnd w:id="29"/>
      <w:r>
        <w:t>1.1.5 EL Sistema de Manchester</w:t>
      </w:r>
      <w:bookmarkEnd w:id="34"/>
    </w:p>
    <w:p w14:paraId="66DA801B" w14:textId="77777777" w:rsidR="003726F9" w:rsidRDefault="00E223CA" w:rsidP="00610AC2">
      <w:pPr>
        <w:pStyle w:val="FirstParagraph"/>
        <w:jc w:val="both"/>
        <w:rPr>
          <w:ins w:id="36"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37" w:author="Javier Vijande Asenjo" w:date="2023-11-16T09:22:00Z">
        <w:r w:rsidDel="00313291">
          <w:delText xml:space="preserve">de Manchester </w:delText>
        </w:r>
      </w:del>
      <w:ins w:id="38" w:author="Javier Vijande Asenjo" w:date="2023-11-16T09:23:00Z">
        <w:r w:rsidR="00313291">
          <w:t xml:space="preserve">y </w:t>
        </w:r>
      </w:ins>
      <w:del w:id="39" w:author="Antonio Otal Palacin" w:date="2023-11-18T20:00:00Z">
        <w:r w:rsidDel="00090391">
          <w:delText xml:space="preserve">consiste </w:delText>
        </w:r>
      </w:del>
      <w:ins w:id="40" w:author="Antonio Otal Palacin" w:date="2023-11-18T20:00:00Z">
        <w:r w:rsidR="00090391">
          <w:t xml:space="preserve">consistiendo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41" w:author="Antonio Otal Palacin" w:date="2023-11-18T20:03:00Z"/>
          <w:lang w:val="es-ES"/>
          <w:rPrChange w:id="42" w:author="Antonio Otal Palacin" w:date="2023-11-18T20:03:00Z">
            <w:rPr>
              <w:ins w:id="43" w:author="Antonio Otal Palacin" w:date="2023-11-18T20:03:00Z"/>
            </w:rPr>
          </w:rPrChange>
        </w:rPr>
      </w:pPr>
      <w:ins w:id="44" w:author="Antonio Otal Palacin" w:date="2023-11-18T20:03:00Z">
        <w:r w:rsidRPr="003726F9">
          <w:rPr>
            <w:lang w:val="es-ES"/>
            <w:rPrChange w:id="45" w:author="Antonio Otal Palacin" w:date="2023-11-18T20:03:00Z">
              <w:rPr/>
            </w:rPrChange>
          </w:rPr>
          <w:t xml:space="preserve">El punto A corresponde al triángulo </w:t>
        </w:r>
        <w:proofErr w:type="spellStart"/>
        <w:r w:rsidRPr="003726F9">
          <w:rPr>
            <w:lang w:val="es-ES"/>
            <w:rPrChange w:id="46" w:author="Antonio Otal Palacin" w:date="2023-11-18T20:03:00Z">
              <w:rPr/>
            </w:rPrChange>
          </w:rPr>
          <w:t>para</w:t>
        </w:r>
      </w:ins>
      <w:ins w:id="47" w:author="Antonio Otal Palacin" w:date="2023-11-18T20:05:00Z">
        <w:r>
          <w:rPr>
            <w:lang w:val="es-ES"/>
          </w:rPr>
          <w:t>-</w:t>
        </w:r>
      </w:ins>
      <w:ins w:id="48" w:author="Antonio Otal Palacin" w:date="2023-11-18T20:03:00Z">
        <w:r w:rsidRPr="003726F9">
          <w:rPr>
            <w:lang w:val="es-ES"/>
            <w:rPrChange w:id="49" w:author="Antonio Otal Palacin" w:date="2023-11-18T20:03:00Z">
              <w:rPr/>
            </w:rPrChange>
          </w:rPr>
          <w:t>cervical</w:t>
        </w:r>
        <w:proofErr w:type="spellEnd"/>
        <w:r w:rsidRPr="003726F9">
          <w:rPr>
            <w:lang w:val="es-ES"/>
            <w:rPrChange w:id="50" w:author="Antonio Otal Palacin" w:date="2023-11-18T20:03:00Z">
              <w:rPr/>
            </w:rPrChange>
          </w:rPr>
          <w:t xml:space="preserve"> en el borde medial del ligamento ancho, donde los vasos uterinos cruzan el uréter. Geométricamente, este punto se definió </w:t>
        </w:r>
        <w:r w:rsidRPr="003726F9">
          <w:rPr>
            <w:lang w:val="es-ES"/>
            <w:rPrChange w:id="51"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pPr>
        <w:pStyle w:val="NormalWeb"/>
        <w:rPr>
          <w:ins w:id="52" w:author="Antonio Otal Palacin" w:date="2023-11-18T20:02:00Z"/>
          <w:lang w:val="es-ES"/>
          <w:rPrChange w:id="53" w:author="Antonio Otal Palacin" w:date="2023-11-18T20:03:00Z">
            <w:rPr>
              <w:ins w:id="54" w:author="Antonio Otal Palacin" w:date="2023-11-18T20:02:00Z"/>
            </w:rPr>
          </w:rPrChange>
        </w:rPr>
        <w:pPrChange w:id="55" w:author="Antonio Otal Palacin" w:date="2023-11-18T20:04:00Z">
          <w:pPr>
            <w:pStyle w:val="FirstParagraph"/>
            <w:jc w:val="both"/>
          </w:pPr>
        </w:pPrChange>
      </w:pPr>
      <w:ins w:id="56" w:author="Antonio Otal Palacin" w:date="2023-11-18T20:03:00Z">
        <w:r w:rsidRPr="003726F9">
          <w:rPr>
            <w:lang w:val="es-ES"/>
            <w:rPrChange w:id="57"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58" w:author="Antonio Otal Palacin" w:date="2023-11-18T20:03:00Z">
              <w:rPr>
                <w:rStyle w:val="cite"/>
              </w:rPr>
            </w:rPrChange>
          </w:rPr>
          <w:t>[</w:t>
        </w:r>
        <w:r>
          <w:rPr>
            <w:rStyle w:val="cite"/>
            <w:lang w:val="es-ES"/>
          </w:rPr>
          <w:t>Fi</w:t>
        </w:r>
      </w:ins>
      <w:ins w:id="59" w:author="Antonio Otal Palacin" w:date="2023-11-18T20:04:00Z">
        <w:r>
          <w:rPr>
            <w:rStyle w:val="cite"/>
            <w:lang w:val="es-ES"/>
          </w:rPr>
          <w:t>gura del esquema aquí</w:t>
        </w:r>
      </w:ins>
      <w:ins w:id="60" w:author="Antonio Otal Palacin" w:date="2023-11-18T20:03:00Z">
        <w:r w:rsidRPr="003726F9">
          <w:rPr>
            <w:rStyle w:val="cite"/>
            <w:lang w:val="es-ES"/>
            <w:rPrChange w:id="61" w:author="Antonio Otal Palacin" w:date="2023-11-18T20:03:00Z">
              <w:rPr>
                <w:rStyle w:val="cite"/>
              </w:rPr>
            </w:rPrChange>
          </w:rPr>
          <w:t>]</w:t>
        </w:r>
        <w:r w:rsidRPr="003726F9">
          <w:rPr>
            <w:lang w:val="es-ES"/>
            <w:rPrChange w:id="62"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63"/>
      <w:commentRangeStart w:id="64"/>
      <w:r>
        <w:t>(y B)</w:t>
      </w:r>
      <w:commentRangeEnd w:id="63"/>
      <w:r w:rsidR="00313291">
        <w:rPr>
          <w:rStyle w:val="Refdecomentario"/>
        </w:rPr>
        <w:commentReference w:id="63"/>
      </w:r>
      <w:commentRangeEnd w:id="64"/>
      <w:r w:rsidR="003726F9">
        <w:rPr>
          <w:rStyle w:val="Refdecomentario"/>
        </w:rPr>
        <w:commentReference w:id="64"/>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65" w:name="_Toc148271431"/>
      <w:bookmarkStart w:id="66" w:name="sec-introduccionimagen3D"/>
      <w:bookmarkEnd w:id="35"/>
      <w:r>
        <w:t>1.1.6 La introducción de la imagen 3D</w:t>
      </w:r>
      <w:bookmarkEnd w:id="65"/>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67"/>
      <w:commentRangeStart w:id="68"/>
      <w:r>
        <w:t xml:space="preserve">El uso de imágenes en 3D </w:t>
      </w:r>
      <w:commentRangeEnd w:id="67"/>
      <w:r w:rsidR="00B3655B">
        <w:rPr>
          <w:rStyle w:val="Refdecomentario"/>
        </w:rPr>
        <w:commentReference w:id="67"/>
      </w:r>
      <w:commentRangeEnd w:id="68"/>
      <w:r w:rsidR="0052331D">
        <w:rPr>
          <w:rStyle w:val="Refdecomentario"/>
        </w:rPr>
        <w:commentReference w:id="68"/>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69"/>
      <w:commentRangeStart w:id="70"/>
      <w:del w:id="71" w:author="Antonio Otal Palacin" w:date="2023-11-18T20:48:00Z">
        <w:r w:rsidDel="007F0BDA">
          <w:delText>[16a]</w:delText>
        </w:r>
        <w:commentRangeEnd w:id="69"/>
        <w:r w:rsidR="00B3655B" w:rsidDel="007F0BDA">
          <w:rPr>
            <w:rStyle w:val="Refdecomentario"/>
          </w:rPr>
          <w:commentReference w:id="69"/>
        </w:r>
      </w:del>
      <w:commentRangeEnd w:id="70"/>
      <w:r w:rsidR="007F0BDA">
        <w:rPr>
          <w:rStyle w:val="Refdecomentario"/>
        </w:rPr>
        <w:commentReference w:id="70"/>
      </w:r>
      <w:del w:id="72"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5BBAFA6E" w:rsidR="009574C6" w:rsidRDefault="00E223CA" w:rsidP="00610AC2">
      <w:pPr>
        <w:pStyle w:val="Textoindependiente"/>
        <w:jc w:val="both"/>
      </w:pPr>
      <w:bookmarkStart w:id="73" w:name="_Hlk151308450"/>
      <w:r>
        <w:t>La introducción de la MRI en braquiterapia es a comienzos del siglo XXI. En 2005, el Groupe Europeen de Curietherapie y la Sociedad Europea de Radioterapia y Oncología (GEC-ESTRO) publicaron unas directrices para la planificación óptima de los volúmenes objetivo de braquiterapia guiada por MR</w:t>
      </w:r>
      <w:r w:rsidR="008B3092">
        <w:t>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r w:rsidR="000A3727">
        <w:t>MR</w:t>
      </w:r>
      <w:r w:rsidR="008B3092">
        <w:t>I</w:t>
      </w:r>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r w:rsidR="00B3655B">
        <w:t>basadas en el sistema de Manchester</w:t>
      </w:r>
      <w:r>
        <w:t>.</w:t>
      </w:r>
    </w:p>
    <w:bookmarkEnd w:id="73"/>
    <w:p w14:paraId="2DB26C82" w14:textId="043B5E43" w:rsidR="009574C6" w:rsidRDefault="00E223CA" w:rsidP="00610AC2">
      <w:pPr>
        <w:pStyle w:val="Textoindependiente"/>
        <w:jc w:val="both"/>
      </w:pPr>
      <w:r>
        <w:t>A pesar de estas evidencias</w:t>
      </w:r>
      <w:r w:rsidR="00B3655B">
        <w:t xml:space="preserve"> su implantación no fue inmediata</w:t>
      </w:r>
      <w:r>
        <w:t xml:space="preserve">, </w:t>
      </w:r>
      <w:r w:rsidR="00B3655B">
        <w:t>haciéndose</w:t>
      </w:r>
      <w:r>
        <w:t xml:space="preserve"> patente </w:t>
      </w:r>
      <w:r w:rsidR="00B3655B">
        <w:t>la necesidad de</w:t>
      </w:r>
      <w:r>
        <w:t xml:space="preserve"> una adopción más rápida de la planificación basada en </w:t>
      </w:r>
      <w:r w:rsidR="008B3092">
        <w:t>MRI</w:t>
      </w:r>
      <w:r>
        <w:t xml:space="preserve"> en la práctica de la braquiterapia ginecológica. Un estudio publicado en 2010</w:t>
      </w:r>
      <w:hyperlink w:anchor="ref-viswanathan2010">
        <w:r>
          <w:rPr>
            <w:rStyle w:val="Hipervnculo"/>
            <w:vertAlign w:val="superscript"/>
          </w:rPr>
          <w:t>15</w:t>
        </w:r>
      </w:hyperlink>
      <w:r>
        <w:t xml:space="preserve">, descubrió que solo el 2% de los oncólogos radioterápicos utilizaban la planificación basada en </w:t>
      </w:r>
      <w:r w:rsidR="008B3092">
        <w:t>MRI</w:t>
      </w:r>
      <w:r>
        <w:t>,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74" w:name="_Toc148271432"/>
      <w:bookmarkStart w:id="75" w:name="imagen-en-braquiterapia-de-cérvix"/>
      <w:bookmarkEnd w:id="8"/>
      <w:bookmarkEnd w:id="66"/>
      <w:r>
        <w:t>1.2 Imagen en braquiterapia de cérvix</w:t>
      </w:r>
      <w:bookmarkEnd w:id="74"/>
    </w:p>
    <w:p w14:paraId="6EA428D9" w14:textId="4903BCEE" w:rsidR="009574C6" w:rsidRDefault="00E223CA" w:rsidP="00610AC2">
      <w:pPr>
        <w:pStyle w:val="FirstParagraph"/>
        <w:jc w:val="both"/>
      </w:pPr>
      <w:r>
        <w:t xml:space="preserve">En la braquiterapia de cáncer de cérvix actual se utilizan diferentes tipos de modalidades de imagen 3D para guiar y planificar el tratamiento. Dichas modalidades son </w:t>
      </w:r>
      <w:r w:rsidR="008B3092">
        <w:t>u</w:t>
      </w:r>
      <w:r>
        <w:t>ltrasonidos</w:t>
      </w:r>
      <w:r w:rsidR="008B3092">
        <w:t>, tomografía por emisión de positrones,</w:t>
      </w:r>
      <w:ins w:id="76" w:author="Antonio Otal Palacin" w:date="2023-11-19T17:21:00Z">
        <w:r w:rsidR="008B3092">
          <w:t xml:space="preserve"> </w:t>
        </w:r>
      </w:ins>
      <w:r w:rsidR="008B3092">
        <w:t>tomografía computarizada e imagen por resonancia magnética nuclear</w:t>
      </w:r>
      <w:r w:rsidR="00DD7AB0">
        <w:t>.</w:t>
      </w:r>
    </w:p>
    <w:p w14:paraId="2AC00997" w14:textId="0CB94439" w:rsidR="009574C6" w:rsidRDefault="00E223CA" w:rsidP="00610AC2">
      <w:pPr>
        <w:pStyle w:val="Ttulo3"/>
        <w:jc w:val="both"/>
      </w:pPr>
      <w:bookmarkStart w:id="77" w:name="_Toc148271433"/>
      <w:bookmarkStart w:id="78" w:name="ultrasonidos-us"/>
      <w:r>
        <w:lastRenderedPageBreak/>
        <w:t>1.2.1 Ultrasonidos</w:t>
      </w:r>
      <w:bookmarkEnd w:id="77"/>
    </w:p>
    <w:p w14:paraId="1EBC1369" w14:textId="3944637C" w:rsidR="0052331D" w:rsidRPr="0052331D" w:rsidRDefault="00E223CA" w:rsidP="0052331D">
      <w:pPr>
        <w:shd w:val="clear" w:color="auto" w:fill="FFFFFF"/>
        <w:spacing w:after="0" w:line="285" w:lineRule="atLeast"/>
        <w:rPr>
          <w:ins w:id="79" w:author="Antonio Otal Palacin" w:date="2023-11-19T16:49:00Z"/>
          <w:rFonts w:ascii="Consolas" w:eastAsia="Times New Roman" w:hAnsi="Consolas"/>
          <w:color w:val="3B3B3B"/>
          <w:sz w:val="21"/>
          <w:szCs w:val="21"/>
          <w:u w:val="single"/>
          <w:lang w:val="es-ES"/>
          <w:rPrChange w:id="80" w:author="Antonio Otal Palacin" w:date="2023-11-19T16:49:00Z">
            <w:rPr>
              <w:ins w:id="81" w:author="Antonio Otal Palacin" w:date="2023-11-19T16:49:00Z"/>
              <w:rFonts w:ascii="Consolas" w:eastAsia="Times New Roman" w:hAnsi="Consolas"/>
              <w:color w:val="3B3B3B"/>
              <w:sz w:val="21"/>
              <w:szCs w:val="21"/>
              <w:lang w:val="en-US"/>
            </w:rPr>
          </w:rPrChange>
        </w:rPr>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82"/>
      <w:commentRangeStart w:id="83"/>
      <w:r>
        <w:t>procedimiento</w:t>
      </w:r>
      <w:commentRangeEnd w:id="82"/>
      <w:r w:rsidR="00780C86">
        <w:rPr>
          <w:rStyle w:val="Refdecomentario"/>
        </w:rPr>
        <w:commentReference w:id="82"/>
      </w:r>
      <w:commentRangeEnd w:id="83"/>
      <w:r w:rsidR="0052331D">
        <w:rPr>
          <w:rStyle w:val="Refdecomentario"/>
        </w:rPr>
        <w:commentReference w:id="83"/>
      </w:r>
      <w:r>
        <w:t>.</w:t>
      </w:r>
      <w:ins w:id="84" w:author="Antonio Otal Palacin" w:date="2023-11-19T16:43:00Z">
        <w:r w:rsidR="0052331D">
          <w:t xml:space="preserve"> Una ventaja añadida es que es una modalidad de imagen que no utiliza radiaciones ionizantes</w:t>
        </w:r>
      </w:ins>
      <w:ins w:id="85" w:author="Antonio Otal Palacin" w:date="2023-11-19T16:49:00Z">
        <w:r w:rsidR="0052331D">
          <w:t xml:space="preserve">, </w:t>
        </w:r>
        <w:r w:rsidR="0052331D" w:rsidRPr="0052331D">
          <w:rPr>
            <w:rFonts w:ascii="Consolas" w:eastAsia="Times New Roman" w:hAnsi="Consolas"/>
            <w:color w:val="3B3B3B"/>
            <w:sz w:val="21"/>
            <w:szCs w:val="21"/>
            <w:lang w:val="es-ES"/>
            <w:rPrChange w:id="86" w:author="Antonio Otal Palacin" w:date="2023-11-19T16:49:00Z">
              <w:rPr>
                <w:rFonts w:ascii="Consolas" w:eastAsia="Times New Roman" w:hAnsi="Consolas"/>
                <w:color w:val="3B3B3B"/>
                <w:sz w:val="21"/>
                <w:szCs w:val="21"/>
                <w:lang w:val="en-US"/>
              </w:rPr>
            </w:rPrChange>
          </w:rPr>
          <w:t xml:space="preserve">en contraposición a los sistemas de imágenes descritos en las secciones </w:t>
        </w:r>
        <w:r w:rsidR="0052331D">
          <w:rPr>
            <w:rFonts w:ascii="Consolas" w:eastAsia="Times New Roman" w:hAnsi="Consolas"/>
            <w:color w:val="AF00DB"/>
            <w:sz w:val="21"/>
            <w:szCs w:val="21"/>
            <w:lang w:val="es-ES"/>
          </w:rPr>
          <w:t>1.2.2</w:t>
        </w:r>
        <w:r w:rsidR="0052331D" w:rsidRPr="0052331D">
          <w:rPr>
            <w:rFonts w:ascii="Consolas" w:eastAsia="Times New Roman" w:hAnsi="Consolas"/>
            <w:color w:val="3B3B3B"/>
            <w:sz w:val="21"/>
            <w:szCs w:val="21"/>
            <w:lang w:val="es-ES"/>
            <w:rPrChange w:id="87" w:author="Antonio Otal Palacin" w:date="2023-11-19T16:49:00Z">
              <w:rPr>
                <w:rFonts w:ascii="Consolas" w:eastAsia="Times New Roman" w:hAnsi="Consolas"/>
                <w:color w:val="3B3B3B"/>
                <w:sz w:val="21"/>
                <w:szCs w:val="21"/>
                <w:lang w:val="en-US"/>
              </w:rPr>
            </w:rPrChange>
          </w:rPr>
          <w:t xml:space="preserve"> y </w:t>
        </w:r>
        <w:r w:rsidR="0052331D">
          <w:rPr>
            <w:rFonts w:ascii="Consolas" w:eastAsia="Times New Roman" w:hAnsi="Consolas"/>
            <w:color w:val="AF00DB"/>
            <w:sz w:val="21"/>
            <w:szCs w:val="21"/>
            <w:lang w:val="es-ES"/>
          </w:rPr>
          <w:t>1.2.3.</w:t>
        </w:r>
      </w:ins>
    </w:p>
    <w:p w14:paraId="243CA9F8" w14:textId="30416F93" w:rsidR="009574C6" w:rsidRPr="0052331D" w:rsidRDefault="009574C6" w:rsidP="00610AC2">
      <w:pPr>
        <w:pStyle w:val="FirstParagraph"/>
        <w:jc w:val="both"/>
        <w:rPr>
          <w:lang w:val="es-ES"/>
          <w:rPrChange w:id="88" w:author="Antonio Otal Palacin" w:date="2023-11-19T16:49:00Z">
            <w:rPr/>
          </w:rPrChange>
        </w:rPr>
      </w:pP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2F521304" w:rsidR="009574C6" w:rsidRDefault="00E223CA" w:rsidP="00610AC2">
      <w:pPr>
        <w:pStyle w:val="Ttulo3"/>
        <w:jc w:val="both"/>
      </w:pPr>
      <w:bookmarkStart w:id="89" w:name="_Toc148271434"/>
      <w:bookmarkStart w:id="90" w:name="Xe46bed9f8e3839a88a970ae3746d544ffdb694d"/>
      <w:bookmarkEnd w:id="78"/>
      <w:r>
        <w:t xml:space="preserve">1.2.2 Tomografía por emisión de positrones </w:t>
      </w:r>
      <w:bookmarkEnd w:id="89"/>
      <w:ins w:id="91" w:author="Antonio Otal Palacin" w:date="2023-11-19T17:23:00Z">
        <w:r w:rsidR="00DD7AB0">
          <w:t>(PET</w:t>
        </w:r>
      </w:ins>
      <w:ins w:id="92" w:author="Antonio Otal Palacin" w:date="2023-11-19T17:36:00Z">
        <w:r w:rsidR="00E81AE0">
          <w:t>/CT</w:t>
        </w:r>
      </w:ins>
      <w:ins w:id="93" w:author="Antonio Otal Palacin" w:date="2023-11-19T17:23:00Z">
        <w:r w:rsidR="00DD7AB0">
          <w:t>)</w:t>
        </w:r>
      </w:ins>
    </w:p>
    <w:p w14:paraId="24197403" w14:textId="5CD2B661" w:rsidR="009574C6" w:rsidRDefault="00E223CA" w:rsidP="00610AC2">
      <w:pPr>
        <w:pStyle w:val="FirstParagraph"/>
        <w:jc w:val="both"/>
      </w:pPr>
      <w:r>
        <w:t>La imagen PET/</w:t>
      </w:r>
      <w:r w:rsidR="00DD7AB0">
        <w:t xml:space="preserve">CT </w:t>
      </w:r>
      <w:r>
        <w:t>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lastRenderedPageBreak/>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4EB93B9B" w:rsidR="009574C6" w:rsidRDefault="00E223CA" w:rsidP="00610AC2">
      <w:pPr>
        <w:pStyle w:val="Textoindependiente"/>
        <w:jc w:val="both"/>
      </w:pPr>
      <w:r>
        <w:t xml:space="preserve">Además, </w:t>
      </w:r>
      <w:r w:rsidR="0052331D">
        <w:t xml:space="preserve">el </w:t>
      </w:r>
      <w:r>
        <w:t>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1141CDD1"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ins w:id="94" w:author="Antonio Otal Palacin" w:date="2023-11-19T17:04:00Z">
        <w:r w:rsidR="00C14E39">
          <w:t>.</w:t>
        </w:r>
      </w:ins>
      <w:r>
        <w:t xml:space="preserve"> </w:t>
      </w:r>
      <w:commentRangeStart w:id="95"/>
      <w:commentRangeStart w:id="96"/>
      <w:del w:id="97" w:author="Antonio Otal Palacin" w:date="2023-11-19T17:04:00Z">
        <w:r w:rsidDel="00C14E39">
          <w:delText>(Liu et al., 2019).</w:delText>
        </w:r>
        <w:commentRangeEnd w:id="95"/>
        <w:r w:rsidR="00C17A36" w:rsidDel="00C14E39">
          <w:rPr>
            <w:rStyle w:val="Refdecomentario"/>
          </w:rPr>
          <w:commentReference w:id="95"/>
        </w:r>
        <w:commentRangeEnd w:id="96"/>
        <w:r w:rsidR="00CB6820" w:rsidDel="00C14E39">
          <w:rPr>
            <w:rStyle w:val="Refdecomentario"/>
          </w:rPr>
          <w:commentReference w:id="96"/>
        </w:r>
      </w:del>
    </w:p>
    <w:p w14:paraId="0E555D45" w14:textId="0FB543F8" w:rsidR="009574C6" w:rsidRDefault="00E223CA" w:rsidP="00610AC2">
      <w:pPr>
        <w:pStyle w:val="Ttulo3"/>
        <w:jc w:val="both"/>
      </w:pPr>
      <w:bookmarkStart w:id="98" w:name="_Toc148271435"/>
      <w:bookmarkStart w:id="99" w:name="tomografía-computarizada-ct"/>
      <w:bookmarkEnd w:id="90"/>
      <w:r>
        <w:t xml:space="preserve">1.2.3 Tomografía Computarizada </w:t>
      </w:r>
      <w:bookmarkEnd w:id="98"/>
    </w:p>
    <w:p w14:paraId="7BE7D76F" w14:textId="40DFE405" w:rsidR="009574C6" w:rsidRDefault="00E223CA" w:rsidP="00610AC2">
      <w:pPr>
        <w:pStyle w:val="FirstParagraph"/>
        <w:jc w:val="both"/>
      </w:pPr>
      <w:r>
        <w:t xml:space="preserve">La tomografía computarizada es una modalidad de imagen ampliamente utilizada en braquiterapia ginecológica para el tratamiento de tumores cervicales. El CT </w:t>
      </w:r>
      <w:r>
        <w:lastRenderedPageBreak/>
        <w:t>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45843378" w:rsidR="009574C6" w:rsidRDefault="00E223CA" w:rsidP="00610AC2">
      <w:pPr>
        <w:pStyle w:val="Textoindependiente"/>
        <w:jc w:val="both"/>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w:t>
      </w:r>
      <w:r w:rsidR="00B82FDF">
        <w:t xml:space="preserve">de </w:t>
      </w:r>
      <w:r>
        <w:t xml:space="preserve">riesgo (OAR) de forma comparable a </w:t>
      </w:r>
      <w:r w:rsidR="00E81AE0">
        <w:t>la</w:t>
      </w:r>
      <w:r w:rsidR="00C14E39">
        <w:t xml:space="preserve"> </w:t>
      </w:r>
      <w:r>
        <w:t>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0AC76647" w:rsidR="009574C6" w:rsidRDefault="00E223CA" w:rsidP="00610AC2">
      <w:pPr>
        <w:pStyle w:val="Textoindependiente"/>
        <w:jc w:val="both"/>
      </w:pPr>
      <w:r>
        <w:t xml:space="preserve">Otra limitación de las imágenes de </w:t>
      </w:r>
      <w:r w:rsidR="00E81AE0">
        <w:t xml:space="preserve">CT </w:t>
      </w:r>
      <w:r>
        <w:t xml:space="preserve">en braquiterapia es la presencia de artefactos metálicos causados por los aplicadores metálicos utilizados en el procedimiento. Estos artefactos pueden oscurecer los tejidos blandos circundantes y afectar a la precisión de las imágenes de </w:t>
      </w:r>
      <w:r w:rsidR="00E81AE0">
        <w:t>CT</w:t>
      </w:r>
      <w:r>
        <w:t>, aunque se han desarrollado técnicas de reducción de artefactos metálicos para mitigar este problema y mejorar la calidad de las imágenes de CT en presencia de implantes metálicos.</w:t>
      </w:r>
    </w:p>
    <w:p w14:paraId="212D183B" w14:textId="1BB75635" w:rsidR="009574C6" w:rsidDel="00C17A36" w:rsidRDefault="00C17A36" w:rsidP="00610AC2">
      <w:pPr>
        <w:pStyle w:val="Textoindependiente"/>
        <w:jc w:val="both"/>
        <w:rPr>
          <w:del w:id="100" w:author="Javier Vijande Asenjo" w:date="2023-11-16T09:46:00Z"/>
        </w:rPr>
      </w:pPr>
      <w:commentRangeStart w:id="101"/>
      <w:commentRangeStart w:id="102"/>
      <w:commentRangeEnd w:id="101"/>
      <w:r>
        <w:rPr>
          <w:rStyle w:val="Refdecomentario"/>
        </w:rPr>
        <w:commentReference w:id="101"/>
      </w:r>
      <w:commentRangeEnd w:id="102"/>
      <w:r w:rsidR="00C14E39">
        <w:rPr>
          <w:rStyle w:val="Refdecomentario"/>
        </w:rPr>
        <w:commentReference w:id="102"/>
      </w:r>
    </w:p>
    <w:p w14:paraId="5A075797" w14:textId="3484A696" w:rsidR="009574C6" w:rsidRDefault="00E223CA" w:rsidP="00610AC2">
      <w:pPr>
        <w:pStyle w:val="Ttulo3"/>
        <w:jc w:val="both"/>
      </w:pPr>
      <w:bookmarkStart w:id="103" w:name="_Toc148271436"/>
      <w:bookmarkStart w:id="104" w:name="resonancia-magnética-nuclear-mri"/>
      <w:bookmarkEnd w:id="99"/>
      <w:r>
        <w:t xml:space="preserve">1.2.4 </w:t>
      </w:r>
      <w:r w:rsidR="007408CF">
        <w:t>Imagen por r</w:t>
      </w:r>
      <w:r>
        <w:t>esonancia Magnética Nuclear</w:t>
      </w:r>
      <w:del w:id="105" w:author="Antonio Otal Palacin" w:date="2023-11-19T17:48:00Z">
        <w:r w:rsidDel="007408CF">
          <w:delText xml:space="preserve"> </w:delText>
        </w:r>
      </w:del>
      <w:bookmarkEnd w:id="103"/>
    </w:p>
    <w:p w14:paraId="66B829A0" w14:textId="21AA446F" w:rsidR="009574C6" w:rsidRDefault="00E223CA" w:rsidP="00610AC2">
      <w:pPr>
        <w:pStyle w:val="FirstParagraph"/>
        <w:jc w:val="both"/>
      </w:pPr>
      <w:r>
        <w:t xml:space="preserve">La </w:t>
      </w:r>
      <w:ins w:id="106" w:author="Antonio Otal Palacin" w:date="2023-11-19T17:37:00Z">
        <w:r w:rsidR="00E81AE0">
          <w:t>MRI</w:t>
        </w:r>
      </w:ins>
      <w:r>
        <w:t xml:space="preserve"> es una sofisticada técnica médica de diagnóstico por imagen. A diferencia de los rayos X, que emplean radiaciones ionizantes, </w:t>
      </w:r>
      <w:proofErr w:type="spellStart"/>
      <w:r>
        <w:t>la</w:t>
      </w:r>
      <w:del w:id="107" w:author="Antonio Otal Palacin" w:date="2023-11-19T17:49:00Z">
        <w:r w:rsidDel="007408CF">
          <w:delText xml:space="preserve"> </w:delText>
        </w:r>
      </w:del>
      <w:r w:rsidR="00C17A36">
        <w:t>MR</w:t>
      </w:r>
      <w:ins w:id="108" w:author="Antonio Otal Palacin" w:date="2023-11-19T17:49:00Z">
        <w:r w:rsidR="007408CF">
          <w:t>I</w:t>
        </w:r>
      </w:ins>
      <w:proofErr w:type="spellEnd"/>
      <w:r w:rsidR="00C17A36">
        <w:t xml:space="preserve"> </w:t>
      </w:r>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t xml:space="preserve">El principio de la resonancia magnética nuclear se basa en el comportamiento de los núcleos atómicos cuando se someten a un campo magnético intenso y a determinados pulsos de radiofrecuencia (RF). En concreto, los núcleos (normalmente núcleos de </w:t>
      </w:r>
      <w:r>
        <w:lastRenderedPageBreak/>
        <w:t>hidrógeno o protones) se alinean con el campo magnético externo como si fuesen pequeños imanes.</w:t>
      </w:r>
    </w:p>
    <w:p w14:paraId="235A068D" w14:textId="4FE51ABF" w:rsidR="009574C6" w:rsidRDefault="00E223CA" w:rsidP="00610AC2">
      <w:pPr>
        <w:pStyle w:val="Textoindependiente"/>
        <w:jc w:val="both"/>
      </w:pPr>
      <w:r>
        <w:t xml:space="preserve">Las máquinas de </w:t>
      </w:r>
      <w:ins w:id="109" w:author="Antonio Otal Palacin" w:date="2023-11-19T17:50:00Z">
        <w:r w:rsidR="007408CF">
          <w:t>resonancia magnética nuclear (</w:t>
        </w:r>
      </w:ins>
      <w:r>
        <w:t>MR</w:t>
      </w:r>
      <w:ins w:id="110" w:author="Antonio Otal Palacin" w:date="2023-11-19T17:50:00Z">
        <w:r w:rsidR="007408CF">
          <w:t>)</w:t>
        </w:r>
      </w:ins>
      <w:del w:id="111" w:author="Antonio Otal Palacin" w:date="2023-11-19T17:10:00Z">
        <w:r w:rsidDel="00C14E39">
          <w:delText>I</w:delText>
        </w:r>
      </w:del>
      <w:r>
        <w:t xml:space="preserve">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commentRangeStart w:id="112"/>
      <w:commentRangeStart w:id="113"/>
      <w:commentRangeEnd w:id="112"/>
      <w:r w:rsidR="00C17A36">
        <w:rPr>
          <w:rStyle w:val="Refdecomentario"/>
        </w:rPr>
        <w:commentReference w:id="112"/>
      </w:r>
      <w:commentRangeEnd w:id="113"/>
      <w:r w:rsidR="00C14E39">
        <w:rPr>
          <w:rStyle w:val="Refdecomentario"/>
        </w:rPr>
        <w:commentReference w:id="113"/>
      </w:r>
      <w:r>
        <w:t>resultantes. El flujo general de trabajo de una máquina de MR</w:t>
      </w:r>
      <w:del w:id="114" w:author="Antonio Otal Palacin" w:date="2023-11-19T17:10:00Z">
        <w:r w:rsidDel="00C14E39">
          <w:delText>I</w:delText>
        </w:r>
      </w:del>
      <w:r>
        <w:t xml:space="preserve"> sería:</w:t>
      </w:r>
    </w:p>
    <w:p w14:paraId="4FBA0E03" w14:textId="1B287FEE" w:rsidR="009574C6" w:rsidRDefault="00E223CA" w:rsidP="00610AC2">
      <w:pPr>
        <w:numPr>
          <w:ilvl w:val="0"/>
          <w:numId w:val="4"/>
        </w:numPr>
        <w:jc w:val="both"/>
      </w:pPr>
      <w:r>
        <w:rPr>
          <w:b/>
          <w:bCs/>
        </w:rPr>
        <w:t>Pulso de RF y excitación:</w:t>
      </w:r>
      <w:r>
        <w:t xml:space="preserve"> </w:t>
      </w:r>
      <w:r w:rsidR="002248CD">
        <w:t>Colocado el paciente, se</w:t>
      </w:r>
      <w:r>
        <w:t xml:space="preserve"> envía un pulso inicial de RF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15"/>
      <w:commentRangeStart w:id="116"/>
      <w:r>
        <w:t xml:space="preserve">MR </w:t>
      </w:r>
      <w:commentRangeEnd w:id="115"/>
      <w:r w:rsidR="002248CD">
        <w:rPr>
          <w:rStyle w:val="Refdecomentario"/>
        </w:rPr>
        <w:commentReference w:id="115"/>
      </w:r>
      <w:commentRangeEnd w:id="116"/>
      <w:r w:rsidR="00C14E39">
        <w:rPr>
          <w:rStyle w:val="Refdecomentario"/>
        </w:rPr>
        <w:commentReference w:id="116"/>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371A104C" w14:textId="77777777" w:rsidR="00E81AE0" w:rsidRPr="00E81AE0" w:rsidRDefault="00E81AE0">
      <w:pPr>
        <w:pStyle w:val="Textoindependiente"/>
        <w:rPr>
          <w:ins w:id="117" w:author="Antonio Otal Palacin" w:date="2023-11-19T17:41:00Z"/>
        </w:rPr>
        <w:pPrChange w:id="118" w:author="Antonio Otal Palacin" w:date="2023-11-19T17:41:00Z">
          <w:pPr>
            <w:pStyle w:val="FirstParagraph"/>
            <w:jc w:val="both"/>
          </w:pPr>
        </w:pPrChange>
      </w:pPr>
    </w:p>
    <w:p w14:paraId="3B6B1320" w14:textId="4E55856C" w:rsidR="009574C6" w:rsidRDefault="00E223CA" w:rsidP="00610AC2">
      <w:pPr>
        <w:pStyle w:val="Textoindependiente"/>
        <w:jc w:val="both"/>
      </w:pPr>
      <w:r>
        <w:t>Para obtener una imagen óptima de MRI para el tratamiento, se deben cumplir unos criterios específicos. Los requisitos técnicos incluyen MR de campo</w:t>
      </w:r>
      <w:r w:rsidR="00571E16">
        <w:t xml:space="preserve"> magnético</w:t>
      </w:r>
      <w:r>
        <w:t xml:space="preserve"> principal </w:t>
      </w:r>
      <w:r w:rsidR="00571E16">
        <w:t xml:space="preserve">de intensidad </w:t>
      </w:r>
      <w:r>
        <w:t>igual o superior a 1</w:t>
      </w:r>
      <w:r w:rsidR="00481757">
        <w:t>.</w:t>
      </w:r>
      <w:r>
        <w:t>5 T,</w:t>
      </w:r>
      <w:r w:rsidR="00571E16">
        <w:t xml:space="preserve"> así como</w:t>
      </w:r>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r w:rsidR="00571E16">
        <w:t>l</w:t>
      </w:r>
      <w:hyperlink w:anchor="ref-dimopoulos2012">
        <w:r>
          <w:rPr>
            <w:rStyle w:val="Hipervnculo"/>
            <w:vertAlign w:val="superscript"/>
          </w:rPr>
          <w:t>32</w:t>
        </w:r>
      </w:hyperlink>
      <w:r>
        <w:t xml:space="preserve">. Las secuencias de </w:t>
      </w:r>
      <w:ins w:id="119" w:author="Antonio Otal Palacin" w:date="2023-11-19T17:47:00Z">
        <w:r w:rsidR="007408CF">
          <w:t>MR</w:t>
        </w:r>
      </w:ins>
      <w:ins w:id="120" w:author="Antonio Otal Palacin" w:date="2023-11-19T17:50:00Z">
        <w:r w:rsidR="007408CF">
          <w:t>I</w:t>
        </w:r>
      </w:ins>
      <w:ins w:id="121" w:author="Antonio Otal Palacin" w:date="2023-11-19T17:47:00Z">
        <w:r w:rsidR="007408CF">
          <w:t xml:space="preserve"> </w:t>
        </w:r>
      </w:ins>
      <w:r>
        <w:t>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7817D3A9" w:rsidR="009574C6" w:rsidRDefault="00E223CA" w:rsidP="00610AC2">
      <w:pPr>
        <w:pStyle w:val="Textoindependiente"/>
        <w:jc w:val="both"/>
      </w:pPr>
      <w:r>
        <w:lastRenderedPageBreak/>
        <w:t>En cuanto a la magnitud de campo principal de una MR, existen varias ventajas de utilizar un campo de 3</w:t>
      </w:r>
      <w:r w:rsidR="00571E16">
        <w:t xml:space="preserve"> </w:t>
      </w:r>
      <w:r>
        <w:t>T en lugar de un campo de 1</w:t>
      </w:r>
      <w:r w:rsidR="00955464">
        <w:t>.</w:t>
      </w:r>
      <w:r>
        <w:t>5</w:t>
      </w:r>
      <w:r w:rsidR="00571E16">
        <w:t xml:space="preserve"> </w:t>
      </w:r>
      <w:commentRangeStart w:id="122"/>
      <w:commentRangeStart w:id="123"/>
      <w:r>
        <w:t>T</w:t>
      </w:r>
      <w:commentRangeEnd w:id="122"/>
      <w:r w:rsidR="00571E16">
        <w:rPr>
          <w:rStyle w:val="Refdecomentario"/>
        </w:rPr>
        <w:commentReference w:id="122"/>
      </w:r>
      <w:commentRangeEnd w:id="123"/>
      <w:r w:rsidR="009A5100">
        <w:rPr>
          <w:rStyle w:val="Refdecomentario"/>
        </w:rPr>
        <w:commentReference w:id="123"/>
      </w:r>
      <w:r>
        <w:t xml:space="preserve"> para braquiterapia de cérvix. Una de las principales</w:t>
      </w:r>
      <w:r w:rsidR="007408CF">
        <w:t xml:space="preserve"> </w:t>
      </w:r>
      <w:r>
        <w:t>es la mayor relación señal-ruido (SNR) que proporciona una MR de 3</w:t>
      </w:r>
      <w:r w:rsidR="00571E16">
        <w:t xml:space="preserve"> </w:t>
      </w:r>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1D6E5522" w:rsidR="009574C6" w:rsidRDefault="00E223CA" w:rsidP="00610AC2">
      <w:pPr>
        <w:pStyle w:val="Textoindependiente"/>
        <w:jc w:val="both"/>
      </w:pPr>
      <w:r>
        <w:t xml:space="preserve">Además, una </w:t>
      </w:r>
      <w:r w:rsidR="007408CF">
        <w:t xml:space="preserve">MR de </w:t>
      </w:r>
      <w:r>
        <w:t>3</w:t>
      </w:r>
      <w:r w:rsidR="00571E16">
        <w:t xml:space="preserve"> </w:t>
      </w:r>
      <w:r>
        <w:t xml:space="preserve">T puede reducir el tiempo de exploración necesario para la adquisición de imágenes. La mayor SNR y resolución espacial que proporciona una </w:t>
      </w:r>
      <w:r w:rsidR="007408CF">
        <w:t xml:space="preserve">MR de </w:t>
      </w:r>
      <w:r>
        <w:t>3</w:t>
      </w:r>
      <w:r w:rsidR="00571E16">
        <w:t xml:space="preserve"> </w:t>
      </w:r>
      <w:r>
        <w:t>T permite una adquisición de imágenes más rápida sin comprometer la calidad de la imagen. Esto puede mejorar la comodidad del paciente y la eficiencia del flujo de trabajo en el entorno clínico.</w:t>
      </w:r>
    </w:p>
    <w:p w14:paraId="366EDA12" w14:textId="3DA22C8D" w:rsidR="009574C6" w:rsidRDefault="00E223CA" w:rsidP="00610AC2">
      <w:pPr>
        <w:pStyle w:val="Textoindependiente"/>
        <w:jc w:val="both"/>
      </w:pPr>
      <w:r>
        <w:t>No obstante, aunque utilizar una MR de 3</w:t>
      </w:r>
      <w:r w:rsidR="00571E16">
        <w:t xml:space="preserve"> </w:t>
      </w:r>
      <w:r>
        <w:t>T en lugar de una de 1</w:t>
      </w:r>
      <w:r w:rsidR="00955464">
        <w:t>.</w:t>
      </w:r>
      <w:r>
        <w:t>5</w:t>
      </w:r>
      <w:r w:rsidR="00571E16">
        <w:t xml:space="preserve"> </w:t>
      </w:r>
      <w:r>
        <w:t xml:space="preserve">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w:t>
      </w:r>
      <w:r w:rsidR="007408CF">
        <w:t xml:space="preserve">secuencias </w:t>
      </w:r>
      <w:r>
        <w:t>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3979BB85" w:rsidR="009574C6" w:rsidRDefault="00E223CA" w:rsidP="00610AC2">
      <w:pPr>
        <w:pStyle w:val="Textoindependiente"/>
        <w:jc w:val="both"/>
      </w:pPr>
      <w:r>
        <w:t>Otro inconveniente es el mayor coste de utilizar una MR de 3</w:t>
      </w:r>
      <w:r w:rsidR="00571E16">
        <w:t xml:space="preserve"> </w:t>
      </w:r>
      <w:r>
        <w:t>T en comparación con una de 1</w:t>
      </w:r>
      <w:r w:rsidR="00955464">
        <w:t>.</w:t>
      </w:r>
      <w:r>
        <w:t>5</w:t>
      </w:r>
      <w:r w:rsidR="00571E16">
        <w:t xml:space="preserve"> </w:t>
      </w:r>
      <w:r>
        <w:t xml:space="preserve">T. Los costes de adquisición y mantenimiento de un sistema de </w:t>
      </w:r>
      <w:r w:rsidR="007408CF">
        <w:t xml:space="preserve">MR de </w:t>
      </w:r>
      <w:r>
        <w:t>3</w:t>
      </w:r>
      <w:r w:rsidR="00571E16">
        <w:t xml:space="preserve"> </w:t>
      </w:r>
      <w:r>
        <w:t xml:space="preserve">T son más elevados, lo que puede limitar su disponibilidad y accesibilidad en determinados entornos </w:t>
      </w:r>
      <w:commentRangeStart w:id="124"/>
      <w:commentRangeStart w:id="125"/>
      <w:r>
        <w:t>sanitarios</w:t>
      </w:r>
      <w:commentRangeEnd w:id="124"/>
      <w:r w:rsidR="00571E16">
        <w:rPr>
          <w:rStyle w:val="Refdecomentario"/>
        </w:rPr>
        <w:commentReference w:id="124"/>
      </w:r>
      <w:commentRangeEnd w:id="125"/>
      <w:r w:rsidR="00041417">
        <w:rPr>
          <w:rStyle w:val="Refdecomentario"/>
        </w:rPr>
        <w:commentReference w:id="125"/>
      </w:r>
      <w:r>
        <w:t>.</w:t>
      </w:r>
    </w:p>
    <w:p w14:paraId="3365E489" w14:textId="36073FD9" w:rsidR="00465BA1" w:rsidRDefault="00465BA1" w:rsidP="00610AC2">
      <w:pPr>
        <w:pStyle w:val="Textoindependiente"/>
        <w:jc w:val="both"/>
      </w:pPr>
      <w:r>
        <w:t>Respecto a equipos de MR con campos principales mayores de 7</w:t>
      </w:r>
      <w:r w:rsidR="00955464">
        <w:t xml:space="preserve"> </w:t>
      </w:r>
      <w:r>
        <w:t xml:space="preserve">T como el MAGNETOM TERRA de </w:t>
      </w:r>
      <w:r w:rsidRPr="00465BA1">
        <w:rPr>
          <w:rPrChange w:id="126" w:author="Antonio Otal Palacin" w:date="2023-11-19T18:01:00Z">
            <w:rPr>
              <w:rFonts w:ascii="Arial Black" w:hAnsi="Arial Black"/>
              <w:b/>
              <w:bCs/>
              <w:color w:val="EC6602"/>
              <w:sz w:val="60"/>
              <w:szCs w:val="60"/>
              <w:shd w:val="clear" w:color="auto" w:fill="000000"/>
            </w:rPr>
          </w:rPrChange>
        </w:rPr>
        <w:t xml:space="preserve">Siemens </w:t>
      </w:r>
      <w:proofErr w:type="spellStart"/>
      <w:r w:rsidRPr="00465BA1">
        <w:rPr>
          <w:rPrChange w:id="127" w:author="Antonio Otal Palacin" w:date="2023-11-19T18:01:00Z">
            <w:rPr>
              <w:rFonts w:ascii="Arial Black" w:hAnsi="Arial Black"/>
              <w:b/>
              <w:bCs/>
              <w:color w:val="EC6602"/>
              <w:sz w:val="60"/>
              <w:szCs w:val="60"/>
              <w:shd w:val="clear" w:color="auto" w:fill="000000"/>
            </w:rPr>
          </w:rPrChange>
        </w:rPr>
        <w:t>Healthineers</w:t>
      </w:r>
      <w:proofErr w:type="spellEnd"/>
      <w:r>
        <w:t xml:space="preserve"> o del SIGNA 7.0T de GE </w:t>
      </w:r>
      <w:proofErr w:type="spellStart"/>
      <w:r>
        <w:t>Healthcare</w:t>
      </w:r>
      <w:proofErr w:type="spellEnd"/>
      <w:r>
        <w:t xml:space="preserve">, no hay todavía estudios </w:t>
      </w:r>
      <w:r w:rsidR="00041417">
        <w:t>de su uso en braquiterapia.</w:t>
      </w:r>
      <w:r>
        <w:t xml:space="preserve">  </w:t>
      </w:r>
    </w:p>
    <w:p w14:paraId="74F809C6" w14:textId="77777777" w:rsidR="009574C6" w:rsidRDefault="00E223CA" w:rsidP="00610AC2">
      <w:pPr>
        <w:pStyle w:val="Ttulo3"/>
        <w:jc w:val="both"/>
      </w:pPr>
      <w:bookmarkStart w:id="128" w:name="_Toc148271437"/>
      <w:bookmarkStart w:id="129" w:name="registro-de-imágenes"/>
      <w:bookmarkEnd w:id="104"/>
      <w:r>
        <w:t>1.2.5 Registro de imágenes</w:t>
      </w:r>
      <w:bookmarkEnd w:id="128"/>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130"/>
      <w:commentRangeStart w:id="131"/>
      <w:commentRangeEnd w:id="130"/>
      <w:r w:rsidR="00E70CD1">
        <w:rPr>
          <w:rStyle w:val="Refdecomentario"/>
        </w:rPr>
        <w:commentReference w:id="130"/>
      </w:r>
      <w:commentRangeEnd w:id="131"/>
      <w:r w:rsidR="00743456">
        <w:rPr>
          <w:rStyle w:val="Refdecomentario"/>
        </w:rPr>
        <w:commentReference w:id="131"/>
      </w:r>
    </w:p>
    <w:p w14:paraId="7B1CBB7E" w14:textId="77777777" w:rsidR="009574C6" w:rsidRDefault="00E223CA" w:rsidP="00610AC2">
      <w:pPr>
        <w:pStyle w:val="Textoindependiente"/>
        <w:jc w:val="both"/>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w:t>
      </w:r>
      <w:r>
        <w:lastRenderedPageBreak/>
        <w:t>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5E3F1A3F"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r w:rsidR="00CB300D">
        <w:t xml:space="preserve">observaron </w:t>
      </w:r>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w:t>
      </w:r>
      <w:ins w:id="132" w:author="Antonio Otal Palacin" w:date="2023-12-28T08:55:00Z">
        <w:r w:rsidR="00481757">
          <w:t xml:space="preserve">el </w:t>
        </w:r>
      </w:ins>
      <w:r>
        <w:t>D2cc del recto es el parámetro más sensible a los desplazamientos, cambiando aproximadamente un 10% por cambio de ±1</w:t>
      </w:r>
      <w:r w:rsidR="00481757">
        <w:t>.</w:t>
      </w:r>
      <w:r>
        <w:t xml:space="preserve">5 </w:t>
      </w:r>
      <w:proofErr w:type="spellStart"/>
      <w:r>
        <w:t>mm.</w:t>
      </w:r>
      <w:proofErr w:type="spellEnd"/>
      <w:r>
        <w:t xml:space="preserve"> Para evitar cambios dosimétricos superiores al 10%, las incertidumbres de la reconstrucción deben mantenerse dentro de los 3 mm.</w:t>
      </w:r>
    </w:p>
    <w:p w14:paraId="6ED88F1C" w14:textId="31437B24"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r w:rsidR="00CB300D">
        <w:t xml:space="preserve">descrito </w:t>
      </w:r>
      <w:r>
        <w:t>en la literatura.</w:t>
      </w:r>
    </w:p>
    <w:p w14:paraId="04F71E09" w14:textId="77777777" w:rsidR="009574C6" w:rsidRDefault="00E223CA" w:rsidP="00610AC2">
      <w:pPr>
        <w:pStyle w:val="Textoindependiente"/>
        <w:jc w:val="both"/>
      </w:pPr>
      <w:r>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w:t>
      </w:r>
      <w:r>
        <w:lastRenderedPageBreak/>
        <w:t>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pPr>
        <w:pStyle w:val="Ttulo2"/>
        <w:ind w:left="709" w:hanging="709"/>
        <w:jc w:val="both"/>
        <w:pPrChange w:id="133" w:author="Antonio Otal Palacin" w:date="2023-11-19T19:18:00Z">
          <w:pPr>
            <w:pStyle w:val="Ttulo2"/>
            <w:jc w:val="both"/>
          </w:pPr>
        </w:pPrChange>
      </w:pPr>
      <w:bookmarkStart w:id="134" w:name="_Toc148271438"/>
      <w:bookmarkStart w:id="135" w:name="Xd895191e08b82b80ce635f763d336e39c51e5d5"/>
      <w:bookmarkEnd w:id="75"/>
      <w:bookmarkEnd w:id="129"/>
      <w:r>
        <w:t>1.3 Esquema de tratamiento actual del cáncer de cuello de útero</w:t>
      </w:r>
      <w:bookmarkEnd w:id="134"/>
    </w:p>
    <w:p w14:paraId="7D63AC7E" w14:textId="77777777" w:rsidR="009574C6" w:rsidRDefault="00E223CA" w:rsidP="00610AC2">
      <w:pPr>
        <w:pStyle w:val="Ttulo3"/>
        <w:jc w:val="both"/>
      </w:pPr>
      <w:bookmarkStart w:id="136" w:name="_Toc148271439"/>
      <w:bookmarkStart w:id="137" w:name="sec-braqnoopcional"/>
      <w:r>
        <w:t>1.3.1 Importancia del tratamiento con braquiterapia.</w:t>
      </w:r>
      <w:bookmarkEnd w:id="136"/>
    </w:p>
    <w:p w14:paraId="73DD501C" w14:textId="6E89EC5E" w:rsidR="009574C6" w:rsidRDefault="00E223CA" w:rsidP="00610AC2">
      <w:pPr>
        <w:pStyle w:val="FirstParagraph"/>
        <w:jc w:val="both"/>
      </w:pPr>
      <w:r>
        <w:t xml:space="preserve">Numerosos estudios destacan el papel fundamental de la braquiterapia intracavitaria </w:t>
      </w:r>
      <w:commentRangeStart w:id="138"/>
      <w:commentRangeStart w:id="139"/>
      <w:commentRangeEnd w:id="138"/>
      <w:r w:rsidR="007B4771">
        <w:rPr>
          <w:rStyle w:val="Refdecomentario"/>
        </w:rPr>
        <w:commentReference w:id="138"/>
      </w:r>
      <w:commentRangeEnd w:id="139"/>
      <w:r w:rsidR="006D5241">
        <w:rPr>
          <w:rStyle w:val="Refdecomentario"/>
        </w:rPr>
        <w:commentReference w:id="139"/>
      </w:r>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140"/>
      <w:commentRangeStart w:id="141"/>
      <w:r>
        <w:t>Texas</w:t>
      </w:r>
      <w:commentRangeEnd w:id="140"/>
      <w:r w:rsidR="007B4771">
        <w:rPr>
          <w:rStyle w:val="Refdecomentario"/>
        </w:rPr>
        <w:commentReference w:id="140"/>
      </w:r>
      <w:commentRangeEnd w:id="141"/>
      <w:r w:rsidR="007E23CE">
        <w:rPr>
          <w:rStyle w:val="Refdecomentario"/>
        </w:rPr>
        <w:commentReference w:id="141"/>
      </w:r>
      <w:r>
        <w:t xml:space="preserve">, exploró la influencia de los cambios en la política de tratamiento sobre los resultados de la radioterapia para la enfermedad en estadio </w:t>
      </w:r>
      <w:commentRangeStart w:id="142"/>
      <w:commentRangeStart w:id="143"/>
      <w:r>
        <w:t>IIIB FIGO</w:t>
      </w:r>
      <w:commentRangeEnd w:id="142"/>
      <w:r w:rsidR="007B4771">
        <w:rPr>
          <w:rStyle w:val="Refdecomentario"/>
        </w:rPr>
        <w:commentReference w:id="142"/>
      </w:r>
      <w:commentRangeEnd w:id="143"/>
      <w:r w:rsidR="00537CCF">
        <w:rPr>
          <w:rStyle w:val="Refdecomentario"/>
        </w:rPr>
        <w:commentReference w:id="143"/>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144"/>
      <w:commentRangeStart w:id="145"/>
      <w:proofErr w:type="spellStart"/>
      <w:r>
        <w:rPr>
          <w:i/>
          <w:iCs/>
        </w:rPr>
        <w:t>Society</w:t>
      </w:r>
      <w:commentRangeEnd w:id="144"/>
      <w:proofErr w:type="spellEnd"/>
      <w:r w:rsidR="007B4771">
        <w:rPr>
          <w:rStyle w:val="Refdecomentario"/>
        </w:rPr>
        <w:commentReference w:id="144"/>
      </w:r>
      <w:commentRangeEnd w:id="145"/>
      <w:r w:rsidR="00035165">
        <w:rPr>
          <w:rStyle w:val="Refdecomentario"/>
        </w:rPr>
        <w:commentReference w:id="145"/>
      </w:r>
      <w:r>
        <w:t xml:space="preserve"> </w:t>
      </w:r>
      <w:ins w:id="146" w:author="Antonio Otal Palacin" w:date="2023-11-19T19:11:00Z">
        <w:r w:rsidR="00743456">
          <w:t xml:space="preserve">(ABS) </w:t>
        </w:r>
      </w:ins>
      <w:ins w:id="147" w:author="Antonio Otal Palacin" w:date="2023-11-19T19:10:00Z">
        <w:r w:rsidR="00743456">
          <w:t xml:space="preserve">así como la GEC-ESTRO </w:t>
        </w:r>
      </w:ins>
      <w:r>
        <w:t xml:space="preserve">recomiendan que la braquiterapia debe incluirse como componente de la radioterapia definitiva para el carcinoma cervical, ya que disminuye las </w:t>
      </w:r>
      <w:del w:id="148" w:author="Antonio Otal Palacin" w:date="2023-11-19T19:07:00Z">
        <w:r w:rsidDel="00035165">
          <w:delText xml:space="preserve">recurrencias </w:delText>
        </w:r>
      </w:del>
      <w:ins w:id="149" w:author="Antonio Otal Palacin" w:date="2023-11-19T19:07:00Z">
        <w:r w:rsidR="00035165">
          <w:t xml:space="preserve">recidivas </w:t>
        </w:r>
      </w:ins>
      <w:r>
        <w:t>y las complicaciones cuando se utiliza junto con la EBRT.</w:t>
      </w:r>
      <w:commentRangeStart w:id="150"/>
      <w:commentRangeStart w:id="151"/>
      <w:commentRangeEnd w:id="150"/>
      <w:r w:rsidR="007B4771">
        <w:rPr>
          <w:rStyle w:val="Refdecomentario"/>
        </w:rPr>
        <w:commentReference w:id="150"/>
      </w:r>
      <w:commentRangeEnd w:id="151"/>
      <w:r w:rsidR="00743456">
        <w:rPr>
          <w:rStyle w:val="Refdecomentario"/>
        </w:rPr>
        <w:commentReference w:id="151"/>
      </w:r>
    </w:p>
    <w:p w14:paraId="0C574992" w14:textId="79C66351"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152"/>
      <w:commentRangeStart w:id="153"/>
      <w:proofErr w:type="spellStart"/>
      <w:r>
        <w:t>par</w:t>
      </w:r>
      <w:ins w:id="154" w:author="Antonio Otal Palacin" w:date="2023-11-19T19:29:00Z">
        <w:r w:rsidR="009B65C6">
          <w:t>a</w:t>
        </w:r>
      </w:ins>
      <w:del w:id="155" w:author="Antonio Otal Palacin" w:date="2023-11-19T19:29:00Z">
        <w:r w:rsidDel="009B65C6">
          <w:delText xml:space="preserve"> </w:delText>
        </w:r>
        <w:commentRangeEnd w:id="152"/>
        <w:r w:rsidR="002E5893" w:rsidDel="009B65C6">
          <w:rPr>
            <w:rStyle w:val="Refdecomentario"/>
          </w:rPr>
          <w:commentReference w:id="152"/>
        </w:r>
        <w:commentRangeEnd w:id="153"/>
        <w:r w:rsidR="006311C1" w:rsidDel="009B65C6">
          <w:rPr>
            <w:rStyle w:val="Refdecomentario"/>
          </w:rPr>
          <w:commentReference w:id="153"/>
        </w:r>
        <w:r w:rsidDel="009B65C6">
          <w:delText>a</w:delText>
        </w:r>
      </w:del>
      <w:r>
        <w:t>órtica</w:t>
      </w:r>
      <w:proofErr w:type="spellEnd"/>
      <w:r>
        <w:t xml:space="preserve"> para el cáncer de cuello uterino de alto riesgo demostró mejores resultados con la adición de quimioterapia concurrente</w:t>
      </w:r>
      <w:r>
        <w:fldChar w:fldCharType="begin"/>
      </w:r>
      <w:r>
        <w:instrText>HYPERLINK \l "ref-pelvicr1999" \h</w:instrText>
      </w:r>
      <w:r>
        <w:fldChar w:fldCharType="separate"/>
      </w:r>
      <w:ins w:id="156" w:author="Antonio Otal Palacin" w:date="2023-11-19T19:22:00Z">
        <w:r w:rsidR="006311C1">
          <w:rPr>
            <w:rStyle w:val="Hipervnculo"/>
            <w:vertAlign w:val="superscript"/>
          </w:rPr>
          <w:t>-</w:t>
        </w:r>
      </w:ins>
      <w:del w:id="157" w:author="Antonio Otal Palacin" w:date="2023-11-19T19:22:00Z">
        <w:r w:rsidDel="006311C1">
          <w:rPr>
            <w:rStyle w:val="Hipervnculo"/>
            <w:vertAlign w:val="superscript"/>
          </w:rPr>
          <w:delText>4</w:delText>
        </w:r>
      </w:del>
      <w:r>
        <w:rPr>
          <w:rStyle w:val="Hipervnculo"/>
          <w:vertAlign w:val="superscript"/>
        </w:rPr>
        <w:t>0</w:t>
      </w:r>
      <w:r>
        <w:rPr>
          <w:rStyle w:val="Hipervnculo"/>
          <w:vertAlign w:val="superscript"/>
        </w:rPr>
        <w:fldChar w:fldCharType="end"/>
      </w:r>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4C390074" w:rsidR="009574C6" w:rsidRDefault="00E223CA" w:rsidP="00610AC2">
      <w:pPr>
        <w:pStyle w:val="Textoindependiente"/>
        <w:jc w:val="both"/>
      </w:pPr>
      <w:r>
        <w:t xml:space="preserve">Por lo tanto, teniendo en cuenta los resultados de estos estudios, se puede justificar que un enfoque de tratamiento equilibrado consistente en </w:t>
      </w:r>
      <w:r w:rsidR="002E5893">
        <w:t>EBRT</w:t>
      </w:r>
      <w:r>
        <w:t xml:space="preserve"> con quimioterapia concurrente seguida de BT desempeña un papel fundamental en la consecución de resultados curativos para el cáncer de cuello uterino localmente avanzado.</w:t>
      </w:r>
    </w:p>
    <w:p w14:paraId="32631FA0" w14:textId="67CB9552" w:rsidR="009574C6" w:rsidRDefault="00E223CA" w:rsidP="00610AC2">
      <w:pPr>
        <w:pStyle w:val="Textoindependiente"/>
        <w:jc w:val="both"/>
      </w:pPr>
      <w:r>
        <w:t xml:space="preserve">En efecto, el panorama del tratamiento del cáncer de cuello uterino ha evolucionado con la introducción de nuevas técnicas de </w:t>
      </w:r>
      <w:commentRangeStart w:id="158"/>
      <w:commentRangeStart w:id="159"/>
      <w:r>
        <w:t>EBRT</w:t>
      </w:r>
      <w:commentRangeEnd w:id="158"/>
      <w:r w:rsidR="002E5893">
        <w:rPr>
          <w:rStyle w:val="Refdecomentario"/>
        </w:rPr>
        <w:commentReference w:id="158"/>
      </w:r>
      <w:commentRangeEnd w:id="159"/>
      <w:r w:rsidR="009A5100">
        <w:rPr>
          <w:rStyle w:val="Refdecomentario"/>
        </w:rPr>
        <w:commentReference w:id="159"/>
      </w:r>
      <w:r>
        <w:t>, como la radioterapia de intensidad modulada (IMRT), la terapia de arco volumétrico modulado</w:t>
      </w:r>
      <w:commentRangeStart w:id="160"/>
      <w:commentRangeStart w:id="161"/>
      <w:commentRangeEnd w:id="160"/>
      <w:r w:rsidR="002E5893">
        <w:rPr>
          <w:rStyle w:val="Refdecomentario"/>
        </w:rPr>
        <w:commentReference w:id="160"/>
      </w:r>
      <w:commentRangeEnd w:id="161"/>
      <w:r w:rsidR="009A5100">
        <w:rPr>
          <w:rStyle w:val="Refdecomentario"/>
        </w:rPr>
        <w:commentReference w:id="161"/>
      </w:r>
      <w:r>
        <w:t>, la radioterapia corporal estereotáctica (SBRT) y la terapia con protones</w:t>
      </w:r>
      <w:commentRangeStart w:id="162"/>
      <w:commentRangeStart w:id="163"/>
      <w:commentRangeEnd w:id="162"/>
      <w:r w:rsidR="002E5893">
        <w:rPr>
          <w:rStyle w:val="Refdecomentario"/>
        </w:rPr>
        <w:commentReference w:id="162"/>
      </w:r>
      <w:commentRangeEnd w:id="163"/>
      <w:r w:rsidR="009A5100">
        <w:rPr>
          <w:rStyle w:val="Refdecomentario"/>
        </w:rPr>
        <w:commentReference w:id="163"/>
      </w:r>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commentRangeStart w:id="164"/>
      <w:commentRangeStart w:id="165"/>
      <w:r>
        <w:t>BT</w:t>
      </w:r>
      <w:commentRangeEnd w:id="164"/>
      <w:r w:rsidR="002E5893">
        <w:rPr>
          <w:rStyle w:val="Refdecomentario"/>
        </w:rPr>
        <w:commentReference w:id="164"/>
      </w:r>
      <w:commentRangeEnd w:id="165"/>
      <w:r w:rsidR="009A5100">
        <w:rPr>
          <w:rStyle w:val="Refdecomentario"/>
        </w:rPr>
        <w:commentReference w:id="165"/>
      </w:r>
      <w:r>
        <w:t>.</w:t>
      </w:r>
    </w:p>
    <w:p w14:paraId="1FC104D5" w14:textId="77777777" w:rsidR="009574C6" w:rsidRDefault="00E223CA" w:rsidP="00610AC2">
      <w:pPr>
        <w:pStyle w:val="Textoindependiente"/>
        <w:jc w:val="both"/>
      </w:pPr>
      <w:r>
        <w:t xml:space="preserve">Sin embargo, los estudios han indicado que la incorporación de la braquiterapia en el plan de tratamiento del cáncer de cuello uterino es crucial para lograr resultados óptimos. Las investigaciones han demostrado que la braquiterapia puede administrar </w:t>
      </w:r>
      <w:r>
        <w:lastRenderedPageBreak/>
        <w:t>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0C9890E2" w:rsidR="009574C6" w:rsidRDefault="00E223CA" w:rsidP="00610AC2">
      <w:pPr>
        <w:pStyle w:val="Textoindependiente"/>
        <w:jc w:val="both"/>
        <w:rPr>
          <w:ins w:id="166" w:author="Antonio Otal Palacin" w:date="2023-11-26T11:26:00Z"/>
        </w:rPr>
      </w:pPr>
      <w:r>
        <w:t xml:space="preserve">Varios organismos de expertos, como la Sociedad de Oncología Ginecológica, la </w:t>
      </w:r>
      <w:del w:id="167" w:author="Antonio Otal Palacin" w:date="2023-11-19T19:19:00Z">
        <w:r w:rsidDel="006311C1">
          <w:delText>Sociedad Americana de Braquiterapia (</w:delText>
        </w:r>
      </w:del>
      <w:r>
        <w:t>ABS</w:t>
      </w:r>
      <w:del w:id="168" w:author="Antonio Otal Palacin" w:date="2023-11-19T19:19:00Z">
        <w:r w:rsidDel="006311C1">
          <w:delText>)</w:delText>
        </w:r>
      </w:del>
      <w:r>
        <w:t xml:space="preserve">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169"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170"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0ABAB249" w14:textId="77777777" w:rsidR="004556DA" w:rsidRDefault="004556DA" w:rsidP="00610AC2">
      <w:pPr>
        <w:pStyle w:val="Textoindependiente"/>
        <w:jc w:val="both"/>
        <w:rPr>
          <w:ins w:id="171" w:author="Antonio Otal Palacin" w:date="2023-11-26T11:26:00Z"/>
        </w:rPr>
      </w:pPr>
    </w:p>
    <w:p w14:paraId="7CACCE9D" w14:textId="2C3AE7E8" w:rsidR="004556DA" w:rsidRDefault="004556DA" w:rsidP="004556DA">
      <w:pPr>
        <w:pStyle w:val="Ttulo3"/>
        <w:jc w:val="both"/>
        <w:rPr>
          <w:ins w:id="172" w:author="Antonio Otal Palacin" w:date="2023-11-26T11:26:00Z"/>
        </w:rPr>
      </w:pPr>
      <w:commentRangeStart w:id="173"/>
      <w:commentRangeStart w:id="174"/>
      <w:ins w:id="175" w:author="Antonio Otal Palacin" w:date="2023-11-26T11:26:00Z">
        <w:r>
          <w:t>1.3.2 Braquiterapia intracavitaria e intersticial</w:t>
        </w:r>
        <w:commentRangeEnd w:id="173"/>
        <w:r>
          <w:rPr>
            <w:rStyle w:val="Refdecomentario"/>
            <w:rFonts w:ascii="Cambria" w:eastAsia="Cambria" w:hAnsi="Cambria"/>
            <w:b w:val="0"/>
            <w:bCs w:val="0"/>
            <w:color w:val="auto"/>
          </w:rPr>
          <w:commentReference w:id="173"/>
        </w:r>
        <w:commentRangeEnd w:id="174"/>
        <w:r>
          <w:rPr>
            <w:rStyle w:val="Refdecomentario"/>
            <w:rFonts w:ascii="Cambria" w:eastAsia="Cambria" w:hAnsi="Cambria"/>
            <w:b w:val="0"/>
            <w:bCs w:val="0"/>
            <w:color w:val="auto"/>
          </w:rPr>
          <w:commentReference w:id="174"/>
        </w:r>
      </w:ins>
    </w:p>
    <w:p w14:paraId="0C7F4770" w14:textId="77777777" w:rsidR="004556DA" w:rsidRDefault="004556DA" w:rsidP="004556DA">
      <w:pPr>
        <w:pStyle w:val="FirstParagraph"/>
        <w:jc w:val="both"/>
        <w:rPr>
          <w:ins w:id="176" w:author="Antonio Otal Palacin" w:date="2023-11-26T11:26:00Z"/>
        </w:rPr>
      </w:pPr>
      <w:ins w:id="177" w:author="Antonio Otal Palacin" w:date="2023-11-26T11:26:00Z">
        <w:r>
          <w:t xml:space="preserve">Existen dos modalidades principales de </w:t>
        </w:r>
        <w:commentRangeStart w:id="178"/>
        <w:r>
          <w:t xml:space="preserve">braquiterapia </w:t>
        </w:r>
        <w:commentRangeEnd w:id="178"/>
        <w:r>
          <w:rPr>
            <w:rStyle w:val="Refdecomentario"/>
          </w:rPr>
          <w:commentReference w:id="178"/>
        </w:r>
        <w:r>
          <w:t>para el cáncer de cuello de útero: la braquiterapia intracavitaria y una combinación de braquiterapia intracavitaria e intersticial.</w:t>
        </w:r>
      </w:ins>
    </w:p>
    <w:p w14:paraId="09E44478" w14:textId="77777777" w:rsidR="004556DA" w:rsidRDefault="004556DA" w:rsidP="004556DA">
      <w:pPr>
        <w:pStyle w:val="Textoindependiente"/>
        <w:jc w:val="both"/>
        <w:rPr>
          <w:ins w:id="179" w:author="Antonio Otal Palacin" w:date="2023-11-26T11:26:00Z"/>
        </w:rPr>
      </w:pPr>
      <w:ins w:id="180" w:author="Antonio Otal Palacin" w:date="2023-11-26T11:26:00Z">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La braquiterapia intracavitaria administra radiación al tumor y a los tejidos circundantes dentro de la cavidad corporal, dirigiéndose al tumor primario y a las zonas adyacentes con riesgo de diseminación tumoral</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Es una técnica relativamente sencilla y menos invasiva en comparación con la braquiterapia intersticial.</w:t>
        </w:r>
      </w:ins>
    </w:p>
    <w:p w14:paraId="15236C97" w14:textId="77777777" w:rsidR="004556DA" w:rsidRDefault="004556DA" w:rsidP="004556DA">
      <w:pPr>
        <w:pStyle w:val="Textoindependiente"/>
        <w:jc w:val="both"/>
        <w:rPr>
          <w:ins w:id="181" w:author="Antonio Otal Palacin" w:date="2023-11-26T11:26:00Z"/>
        </w:rPr>
      </w:pPr>
      <w:ins w:id="182" w:author="Antonio Otal Palacin" w:date="2023-11-26T11:26:00Z">
        <w:r>
          <w:lastRenderedPageBreak/>
          <w:t xml:space="preserve">Por otro lado, una combinación de braquiterapia intracavitaria e intersticial implica el uso tanto de aplicadores intracavitarios como de agujas </w:t>
        </w:r>
        <w:proofErr w:type="gramStart"/>
        <w:r>
          <w:t>intersticiales .</w:t>
        </w:r>
        <w:proofErr w:type="gramEnd"/>
        <w:r>
          <w:t xml:space="preserve">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 A menudo se utiliza en casos en los que la braquiterapia intracavitaria por sí sola puede no proporcionar dosis de radiación adecuadas a todo el tumor</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w:t>
        </w:r>
      </w:ins>
    </w:p>
    <w:p w14:paraId="0B098ACA" w14:textId="77777777" w:rsidR="004556DA" w:rsidRDefault="004556DA" w:rsidP="004556DA">
      <w:pPr>
        <w:pStyle w:val="Textoindependiente"/>
        <w:jc w:val="both"/>
        <w:rPr>
          <w:ins w:id="183" w:author="Antonio Otal Palacin" w:date="2023-11-26T11:26:00Z"/>
        </w:rPr>
      </w:pPr>
      <w:ins w:id="184" w:author="Antonio Otal Palacin" w:date="2023-11-26T11:26:00Z">
        <w:r>
          <w:t xml:space="preserve">Las ventajas de la braquiterapia intracavitaria incluyen su simplicidad, facilidad de uso y menor </w:t>
        </w:r>
        <w:proofErr w:type="spellStart"/>
        <w:r>
          <w:t>invasividad</w:t>
        </w:r>
        <w:proofErr w:type="spellEnd"/>
        <w:r>
          <w:t xml:space="preserve">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ins>
    </w:p>
    <w:p w14:paraId="081E2820" w14:textId="77777777" w:rsidR="004556DA" w:rsidRDefault="004556DA" w:rsidP="004556DA">
      <w:pPr>
        <w:pStyle w:val="Textoindependiente"/>
        <w:jc w:val="both"/>
        <w:rPr>
          <w:ins w:id="185" w:author="Antonio Otal Palacin" w:date="2023-11-26T11:26:00Z"/>
        </w:rPr>
      </w:pPr>
      <w:ins w:id="186" w:author="Antonio Otal Palacin" w:date="2023-11-26T11:26:00Z">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r>
          <w:fldChar w:fldCharType="begin"/>
        </w:r>
        <w:r>
          <w:instrText>HYPERLINK \l "ref-ohkubo2013" \h</w:instrText>
        </w:r>
        <w:r>
          <w:fldChar w:fldCharType="separate"/>
        </w:r>
        <w:r>
          <w:rPr>
            <w:rStyle w:val="Hipervnculo"/>
            <w:vertAlign w:val="superscript"/>
          </w:rPr>
          <w:t>57</w:t>
        </w:r>
        <w:r>
          <w:rPr>
            <w:rStyle w:val="Hipervnculo"/>
            <w:vertAlign w:val="superscript"/>
          </w:rPr>
          <w:fldChar w:fldCharType="end"/>
        </w:r>
        <w:r>
          <w:t>. La braquiterapia intracavitaria por sí sola puede no proporcionar dosis de radiación adecuadas a todo el tumor, lo que da lugar a un control tumoral subóptimo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En estos casos, una combinación de braquiterapia intracavitaria e intersticial permite una mejor cobertura del tumor y una mejor distribución de la dosis</w:t>
        </w:r>
        <w:r>
          <w:fldChar w:fldCharType="begin"/>
        </w:r>
        <w:r>
          <w:instrText>HYPERLINK \l "ref-tan2015" \h</w:instrText>
        </w:r>
        <w:r>
          <w:fldChar w:fldCharType="separate"/>
        </w:r>
        <w:r>
          <w:rPr>
            <w:rStyle w:val="Hipervnculo"/>
            <w:vertAlign w:val="superscript"/>
          </w:rPr>
          <w:t>58</w:t>
        </w:r>
        <w:r>
          <w:rPr>
            <w:rStyle w:val="Hipervnculo"/>
            <w:vertAlign w:val="superscript"/>
          </w:rPr>
          <w:fldChar w:fldCharType="end"/>
        </w:r>
        <w:r>
          <w:t>. Además, la braquiterapia intersticial se puede utilizar para tratar zonas específicas del tumor o zonas con menor respuesta a la radiación, lo que proporciona un enfoque de tratamiento más adaptado y personalizado</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w:t>
        </w:r>
      </w:ins>
    </w:p>
    <w:p w14:paraId="0D6A2C21" w14:textId="4FDF38E9" w:rsidR="004556DA" w:rsidRDefault="004556DA" w:rsidP="00610AC2">
      <w:pPr>
        <w:pStyle w:val="Textoindependiente"/>
        <w:jc w:val="both"/>
      </w:pPr>
    </w:p>
    <w:p w14:paraId="3254D55B" w14:textId="2A7DADBB" w:rsidR="009574C6" w:rsidRDefault="00E223CA" w:rsidP="00610AC2">
      <w:pPr>
        <w:pStyle w:val="Ttulo3"/>
        <w:jc w:val="both"/>
      </w:pPr>
      <w:bookmarkStart w:id="187" w:name="_Toc148271440"/>
      <w:bookmarkStart w:id="188" w:name="recomendaciones-de-la-abs-y-la-gec-estro"/>
      <w:bookmarkEnd w:id="137"/>
      <w:commentRangeStart w:id="189"/>
      <w:commentRangeStart w:id="190"/>
      <w:r>
        <w:t>1.3.</w:t>
      </w:r>
      <w:ins w:id="191" w:author="Antonio Otal Palacin" w:date="2023-11-26T11:26:00Z">
        <w:r w:rsidR="004556DA">
          <w:t>3</w:t>
        </w:r>
      </w:ins>
      <w:del w:id="192" w:author="Antonio Otal Palacin" w:date="2023-11-26T11:26:00Z">
        <w:r w:rsidDel="004556DA">
          <w:delText>2</w:delText>
        </w:r>
      </w:del>
      <w:r>
        <w:t xml:space="preserve"> Recomendaciones de la ABS y la GEC-ESTRO</w:t>
      </w:r>
      <w:bookmarkEnd w:id="187"/>
      <w:commentRangeEnd w:id="189"/>
      <w:r w:rsidR="008A6B14">
        <w:rPr>
          <w:rStyle w:val="Refdecomentario"/>
          <w:rFonts w:ascii="Cambria" w:eastAsia="Cambria" w:hAnsi="Cambria"/>
          <w:b w:val="0"/>
          <w:bCs w:val="0"/>
          <w:color w:val="auto"/>
        </w:rPr>
        <w:commentReference w:id="189"/>
      </w:r>
      <w:commentRangeEnd w:id="190"/>
      <w:r w:rsidR="00C70832">
        <w:rPr>
          <w:rStyle w:val="Refdecomentario"/>
          <w:rFonts w:ascii="Cambria" w:eastAsia="Cambria" w:hAnsi="Cambria"/>
          <w:b w:val="0"/>
          <w:bCs w:val="0"/>
          <w:color w:val="auto"/>
        </w:rPr>
        <w:commentReference w:id="190"/>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193"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194" w:author="Javier Vijande Asenjo" w:date="2023-11-16T11:40:00Z">
        <w:r w:rsidR="008A6B14">
          <w:t>Para ello se</w:t>
        </w:r>
      </w:ins>
      <w:ins w:id="195"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196"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w:t>
      </w:r>
      <w:r>
        <w:lastRenderedPageBreak/>
        <w:t xml:space="preserve">facilitar la </w:t>
      </w:r>
      <w:del w:id="197" w:author="Javier Vijande Asenjo" w:date="2023-11-16T11:38:00Z">
        <w:r w:rsidDel="008A6B14">
          <w:delText>braquiterapia del cáncer de cuello de útero basada en imágenes</w:delText>
        </w:r>
      </w:del>
      <w:ins w:id="198"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056DABDD" w:rsidR="009574C6" w:rsidRDefault="008A6B14" w:rsidP="00610AC2">
      <w:pPr>
        <w:pStyle w:val="Textoindependiente"/>
        <w:jc w:val="both"/>
      </w:pPr>
      <w:r>
        <w:t>Entre las</w:t>
      </w:r>
      <w:r w:rsidR="00E223CA">
        <w:t xml:space="preserve"> recomendaciones realizadas por estos dos grupos de trabajo destacan la importancia de la planificación del tratamiento basada en imágenes 3D en la braquiterapia de cérvix. </w:t>
      </w:r>
      <w:r>
        <w:t xml:space="preserve">Tal y como se </w:t>
      </w:r>
      <w:del w:id="199" w:author="Antonio Otal Palacin" w:date="2023-11-26T17:55:00Z">
        <w:r w:rsidDel="00C70832">
          <w:delText>discutión</w:delText>
        </w:r>
      </w:del>
      <w:ins w:id="200" w:author="Antonio Otal Palacin" w:date="2023-11-26T17:55:00Z">
        <w:r w:rsidR="00C70832">
          <w:t>discusión</w:t>
        </w:r>
      </w:ins>
      <w:r w:rsidR="00E223CA">
        <w:t xml:space="preserve"> en la </w:t>
      </w:r>
      <w:hyperlink w:anchor="sec-introduccionimagen3D">
        <w:r w:rsidR="00E223CA">
          <w:rPr>
            <w:rStyle w:val="Hipervnculo"/>
          </w:rPr>
          <w:t>sección 1.1.6</w:t>
        </w:r>
      </w:hyperlink>
      <w:ins w:id="201" w:author="Javier Vijande Asenjo" w:date="2023-11-16T11:39:00Z">
        <w:r>
          <w:rPr>
            <w:rStyle w:val="Hipervnculo"/>
          </w:rPr>
          <w:t>,</w:t>
        </w:r>
      </w:ins>
      <w:r w:rsidR="00E223CA">
        <w:t xml:space="preserve"> en etapas anteriores se prescribía mediante los puntos A, que es un punto empírico y no refleja necesariamente la dosis al tumor, </w:t>
      </w:r>
      <w:r>
        <w:t xml:space="preserve">sin embargo </w:t>
      </w:r>
      <w:r w:rsidR="00E223CA">
        <w:t>el uso de 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208BD15B" w14:textId="516A0A5B" w:rsidR="009574C6" w:rsidDel="008A6B14" w:rsidRDefault="008A6B14" w:rsidP="00610AC2">
      <w:pPr>
        <w:pStyle w:val="Textoindependiente"/>
        <w:jc w:val="both"/>
        <w:rPr>
          <w:del w:id="202" w:author="Javier Vijande Asenjo" w:date="2023-11-16T11:42:00Z"/>
        </w:rPr>
      </w:pPr>
      <w:commentRangeStart w:id="203"/>
      <w:commentRangeStart w:id="204"/>
      <w:commentRangeEnd w:id="203"/>
      <w:r>
        <w:rPr>
          <w:rStyle w:val="Refdecomentario"/>
        </w:rPr>
        <w:commentReference w:id="203"/>
      </w:r>
      <w:commentRangeEnd w:id="204"/>
      <w:r w:rsidR="009A5100">
        <w:rPr>
          <w:rStyle w:val="Refdecomentario"/>
        </w:rPr>
        <w:commentReference w:id="204"/>
      </w:r>
      <w:commentRangeStart w:id="205"/>
      <w:commentRangeStart w:id="206"/>
      <w:commentRangeEnd w:id="205"/>
      <w:r>
        <w:rPr>
          <w:rStyle w:val="Refdecomentario"/>
        </w:rPr>
        <w:commentReference w:id="205"/>
      </w:r>
      <w:commentRangeEnd w:id="206"/>
      <w:r w:rsidR="009A5100">
        <w:rPr>
          <w:rStyle w:val="Refdecomentario"/>
        </w:rPr>
        <w:commentReference w:id="206"/>
      </w:r>
    </w:p>
    <w:p w14:paraId="2EEB4290" w14:textId="62EBC354" w:rsidR="009574C6" w:rsidRDefault="00E223CA" w:rsidP="00610AC2">
      <w:pPr>
        <w:pStyle w:val="Ttulo3"/>
        <w:jc w:val="both"/>
      </w:pPr>
      <w:bookmarkStart w:id="207" w:name="_Toc148271441"/>
      <w:bookmarkStart w:id="208" w:name="definición-de-los-volúmenes"/>
      <w:bookmarkEnd w:id="188"/>
      <w:r>
        <w:t>1.3.</w:t>
      </w:r>
      <w:ins w:id="209" w:author="Antonio Otal Palacin" w:date="2023-11-26T11:26:00Z">
        <w:r w:rsidR="004556DA">
          <w:t>4</w:t>
        </w:r>
      </w:ins>
      <w:del w:id="210" w:author="Antonio Otal Palacin" w:date="2023-11-26T11:26:00Z">
        <w:r w:rsidDel="004556DA">
          <w:delText>3</w:delText>
        </w:r>
      </w:del>
      <w:r>
        <w:t xml:space="preserve"> Definición de los volúmenes</w:t>
      </w:r>
      <w:bookmarkEnd w:id="207"/>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6057137" w:rsidR="009574C6" w:rsidDel="008A6B14" w:rsidRDefault="00E223CA" w:rsidP="00610AC2">
      <w:pPr>
        <w:pStyle w:val="Textoindependiente"/>
        <w:jc w:val="both"/>
        <w:rPr>
          <w:del w:id="211" w:author="Javier Vijande Asenjo" w:date="2023-11-16T11:43:00Z"/>
        </w:rPr>
      </w:pPr>
      <w:r>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212"/>
      <w:commentRangeStart w:id="213"/>
      <w:commentRangeEnd w:id="212"/>
      <w:r w:rsidR="008A6B14">
        <w:rPr>
          <w:rStyle w:val="Refdecomentario"/>
        </w:rPr>
        <w:commentReference w:id="212"/>
      </w:r>
      <w:commentRangeEnd w:id="213"/>
      <w:r w:rsidR="009A5100">
        <w:rPr>
          <w:rStyle w:val="Refdecomentario"/>
        </w:rPr>
        <w:commentReference w:id="213"/>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4A92F4C3" w:rsidR="009574C6" w:rsidRDefault="00E223CA" w:rsidP="00610AC2">
      <w:pPr>
        <w:pStyle w:val="Ttulo3"/>
        <w:jc w:val="both"/>
      </w:pPr>
      <w:bookmarkStart w:id="214" w:name="_Toc148271442"/>
      <w:bookmarkStart w:id="215" w:name="Xb152d1afc6c1527f68a70b867d9d554bc37c7b3"/>
      <w:bookmarkEnd w:id="208"/>
      <w:r>
        <w:t>1.3.</w:t>
      </w:r>
      <w:ins w:id="216" w:author="Antonio Otal Palacin" w:date="2023-11-26T11:26:00Z">
        <w:r w:rsidR="004556DA">
          <w:t>5</w:t>
        </w:r>
      </w:ins>
      <w:del w:id="217" w:author="Antonio Otal Palacin" w:date="2023-11-26T11:26:00Z">
        <w:r w:rsidDel="004556DA">
          <w:delText>4</w:delText>
        </w:r>
      </w:del>
      <w:r>
        <w:t xml:space="preserve"> Braquiterapia adaptativa guiada por la imagen (IGABT)</w:t>
      </w:r>
      <w:bookmarkEnd w:id="214"/>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w:t>
      </w:r>
      <w:r>
        <w:lastRenderedPageBreak/>
        <w:t xml:space="preserve">el </w:t>
      </w:r>
      <w:del w:id="218" w:author="Javier Vijande Asenjo" w:date="2023-11-16T11:44:00Z">
        <w:r w:rsidDel="00EB77FD">
          <w:delText>volumen diana (</w:delText>
        </w:r>
      </w:del>
      <w:r>
        <w:t>CTV</w:t>
      </w:r>
      <w:del w:id="219" w:author="Javier Vijande Asenjo" w:date="2023-11-16T11:44:00Z">
        <w:r w:rsidDel="00EB77FD">
          <w:delText>)</w:delText>
        </w:r>
      </w:del>
      <w:r>
        <w:t xml:space="preserve"> como en los </w:t>
      </w:r>
      <w:del w:id="220" w:author="Javier Vijande Asenjo" w:date="2023-11-16T11:44:00Z">
        <w:r w:rsidDel="00EB77FD">
          <w:delText>órganos en riesgo (</w:delText>
        </w:r>
      </w:del>
      <w:r>
        <w:t>OAR</w:t>
      </w:r>
      <w:del w:id="221"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07C609C4" w14:textId="6EF8993D" w:rsidR="009574C6" w:rsidRDefault="00E223CA" w:rsidP="00610AC2">
      <w:pPr>
        <w:pStyle w:val="Textoindependiente"/>
        <w:jc w:val="both"/>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222"/>
      <w:commentRangeStart w:id="223"/>
      <w:r>
        <w:t xml:space="preserve"> </w:t>
      </w:r>
      <w:commentRangeEnd w:id="222"/>
      <w:r w:rsidR="003F311A">
        <w:rPr>
          <w:rStyle w:val="Refdecomentario"/>
        </w:rPr>
        <w:commentReference w:id="222"/>
      </w:r>
      <w:commentRangeEnd w:id="223"/>
      <w:r w:rsidR="009A5100">
        <w:rPr>
          <w:rStyle w:val="Refdecomentario"/>
        </w:rPr>
        <w:commentReference w:id="223"/>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5947DA50" w:rsidR="009574C6" w:rsidRDefault="00E223CA" w:rsidP="00610AC2">
      <w:pPr>
        <w:pStyle w:val="Textoindependiente"/>
        <w:jc w:val="both"/>
      </w:pPr>
      <w:r>
        <w:t>Los resultados mostrados por el</w:t>
      </w:r>
      <w:ins w:id="224" w:author="ANTONIO OTAL" w:date="2023-12-07T10:02:00Z">
        <w:r w:rsidR="009A5100">
          <w:t xml:space="preserve"> estudio clínico </w:t>
        </w:r>
      </w:ins>
      <w:r>
        <w:t>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t xml:space="preserve">Estos estudios, junto con otras series </w:t>
      </w:r>
      <w:proofErr w:type="gramStart"/>
      <w:r>
        <w:t>mono institucionales</w:t>
      </w:r>
      <w:proofErr w:type="gramEnd"/>
      <w:r>
        <w:t xml:space="preserve"> y estudios de cohortes retrospectivos, contribuyeron a crear la base de pruebas científicas para la IGABT en el tratamiento del carcinoma </w:t>
      </w:r>
      <w:commentRangeStart w:id="225"/>
      <w:commentRangeStart w:id="226"/>
      <w:r>
        <w:t>cervicouterino</w:t>
      </w:r>
      <w:commentRangeEnd w:id="225"/>
      <w:r w:rsidR="00AA6C9E">
        <w:rPr>
          <w:rStyle w:val="Refdecomentario"/>
        </w:rPr>
        <w:commentReference w:id="225"/>
      </w:r>
      <w:commentRangeEnd w:id="226"/>
      <w:r w:rsidR="0001289A">
        <w:rPr>
          <w:rStyle w:val="Refdecomentario"/>
        </w:rPr>
        <w:commentReference w:id="226"/>
      </w:r>
      <w:r>
        <w:t>. Los resultados de estos estudios respaldaron colectivamente el uso de IGABT y proporcionaron datos clínicos y de toxicidad para demostrar su seguridad y eficacia.</w:t>
      </w:r>
    </w:p>
    <w:p w14:paraId="2D172E21" w14:textId="35DF500E" w:rsidR="009574C6" w:rsidRDefault="00E223CA" w:rsidP="00610AC2">
      <w:pPr>
        <w:pStyle w:val="Ttulo3"/>
        <w:jc w:val="both"/>
      </w:pPr>
      <w:bookmarkStart w:id="227" w:name="_Toc148271443"/>
      <w:bookmarkStart w:id="228" w:name="el-estudio-embrace"/>
      <w:bookmarkEnd w:id="215"/>
      <w:commentRangeStart w:id="229"/>
      <w:commentRangeStart w:id="230"/>
      <w:r>
        <w:t>1.3.</w:t>
      </w:r>
      <w:ins w:id="231" w:author="Antonio Otal Palacin" w:date="2023-11-26T11:27:00Z">
        <w:r w:rsidR="004556DA">
          <w:t>6</w:t>
        </w:r>
      </w:ins>
      <w:del w:id="232" w:author="Antonio Otal Palacin" w:date="2023-11-26T11:27:00Z">
        <w:r w:rsidDel="004556DA">
          <w:delText>5</w:delText>
        </w:r>
      </w:del>
      <w:r>
        <w:t xml:space="preserve"> El estudio EMBRACE</w:t>
      </w:r>
      <w:bookmarkEnd w:id="227"/>
      <w:commentRangeEnd w:id="229"/>
      <w:r w:rsidR="00AA6C9E">
        <w:rPr>
          <w:rStyle w:val="Refdecomentario"/>
          <w:rFonts w:ascii="Cambria" w:eastAsia="Cambria" w:hAnsi="Cambria"/>
          <w:b w:val="0"/>
          <w:bCs w:val="0"/>
          <w:color w:val="auto"/>
        </w:rPr>
        <w:commentReference w:id="229"/>
      </w:r>
      <w:commentRangeEnd w:id="230"/>
      <w:r w:rsidR="00CA374A">
        <w:rPr>
          <w:rStyle w:val="Refdecomentario"/>
          <w:rFonts w:ascii="Cambria" w:eastAsia="Cambria" w:hAnsi="Cambria"/>
          <w:b w:val="0"/>
          <w:bCs w:val="0"/>
          <w:color w:val="auto"/>
        </w:rPr>
        <w:commentReference w:id="230"/>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xml:space="preserve">, fue un estudio observacional prospectivo iniciado en 2008. El objetivo principal del estudio era investigar el resultado clínico de la braquiterapia </w:t>
      </w:r>
      <w:r>
        <w:lastRenderedPageBreak/>
        <w:t>guiada por imagen basada en MRI (</w:t>
      </w:r>
      <w:commentRangeStart w:id="233"/>
      <w:r>
        <w:t>IGBT</w:t>
      </w:r>
      <w:commentRangeEnd w:id="233"/>
      <w:r w:rsidR="00AA6C9E">
        <w:rPr>
          <w:rStyle w:val="Refdecomentario"/>
        </w:rPr>
        <w:commentReference w:id="233"/>
      </w:r>
      <w:r>
        <w:t xml:space="preserve">) cuando se aplica en </w:t>
      </w:r>
      <w:del w:id="234" w:author="Javier Vijande Asenjo" w:date="2023-11-16T11:49:00Z">
        <w:r w:rsidDel="00AA6C9E">
          <w:delText xml:space="preserve">un entorno multi </w:delText>
        </w:r>
      </w:del>
      <w:ins w:id="235" w:author="Javier Vijande Asenjo" w:date="2023-11-16T11:49:00Z">
        <w:r w:rsidR="00AA6C9E">
          <w:t>múltiples centros independientes</w:t>
        </w:r>
      </w:ins>
      <w:del w:id="236" w:author="Javier Vijande Asenjo" w:date="2023-11-16T11:49:00Z">
        <w:r w:rsidDel="00AA6C9E">
          <w:delText>centrico</w:delText>
        </w:r>
      </w:del>
      <w:r>
        <w:t>. El estudio se adhirió a las 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237" w:author="Javier Vijande Asenjo" w:date="2023-11-16T11:49:00Z">
        <w:r w:rsidDel="00AA6C9E">
          <w:delText xml:space="preserve">El estudio </w:delText>
        </w:r>
      </w:del>
      <w:r>
        <w:t xml:space="preserve">EMBRACE tenía como objetivo recopilar datos de una amplia cohorte de pacientes tratados con IGBT en </w:t>
      </w:r>
      <w:del w:id="238" w:author="Javier Vijande Asenjo" w:date="2023-11-16T11:49:00Z">
        <w:r w:rsidDel="00AA6C9E">
          <w:delText>entornos mono centricos</w:delText>
        </w:r>
      </w:del>
      <w:ins w:id="239"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240" w:author="Javier Vijande Asenjo" w:date="2023-11-16T11:51:00Z">
        <w:r w:rsidDel="0028007F">
          <w:delText>radioterapia de intensidad modulada (</w:delText>
        </w:r>
      </w:del>
      <w:r>
        <w:t>IMRT</w:t>
      </w:r>
      <w:del w:id="241" w:author="Javier Vijande Asenjo" w:date="2023-11-16T11:51:00Z">
        <w:r w:rsidDel="0028007F">
          <w:delText>)</w:delText>
        </w:r>
      </w:del>
      <w:r>
        <w:t xml:space="preserve">, quimioterapia y </w:t>
      </w:r>
      <w:del w:id="242" w:author="Javier Vijande Asenjo" w:date="2023-11-16T11:51:00Z">
        <w:r w:rsidDel="0028007F">
          <w:delText>braquiterapia guiada por MRI (RM-GBT)</w:delText>
        </w:r>
      </w:del>
      <w:ins w:id="243" w:author="Javier Vijande Asenjo" w:date="2023-11-16T11:52:00Z">
        <w:r w:rsidR="00B54866">
          <w:t>I</w:t>
        </w:r>
      </w:ins>
      <w:ins w:id="244"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w:t>
      </w:r>
      <w:del w:id="245" w:author="Javier Vijande Asenjo" w:date="2023-11-16T11:52:00Z">
        <w:r w:rsidDel="00B54866">
          <w:delText>braquiterapia adaptativa guiada por MRI (HDR-B)</w:delText>
        </w:r>
      </w:del>
      <w:commentRangeStart w:id="246"/>
      <w:ins w:id="247" w:author="Javier Vijande Asenjo" w:date="2023-11-16T11:52:00Z">
        <w:r w:rsidR="00B54866">
          <w:t>IGABT</w:t>
        </w:r>
        <w:commentRangeEnd w:id="246"/>
        <w:r w:rsidR="00B54866">
          <w:rPr>
            <w:rStyle w:val="Refdecomentario"/>
          </w:rPr>
          <w:commentReference w:id="246"/>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248"/>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248"/>
      <w:r w:rsidR="00761623">
        <w:rPr>
          <w:rStyle w:val="Refdecomentario"/>
        </w:rPr>
        <w:commentReference w:id="248"/>
      </w:r>
    </w:p>
    <w:p w14:paraId="443BC0AB" w14:textId="31933797" w:rsidR="009574C6" w:rsidRDefault="00E223CA" w:rsidP="00610AC2">
      <w:pPr>
        <w:pStyle w:val="Ttulo3"/>
        <w:jc w:val="both"/>
      </w:pPr>
      <w:bookmarkStart w:id="249" w:name="_Toc148271444"/>
      <w:bookmarkStart w:id="250" w:name="X20f53a387c6cd561169d85ff4ed878615df6725"/>
      <w:bookmarkEnd w:id="228"/>
      <w:r>
        <w:t>1.3.</w:t>
      </w:r>
      <w:ins w:id="251" w:author="Antonio Otal Palacin" w:date="2023-11-26T11:27:00Z">
        <w:r w:rsidR="004556DA">
          <w:t>7</w:t>
        </w:r>
      </w:ins>
      <w:del w:id="252" w:author="Antonio Otal Palacin" w:date="2023-11-26T11:27:00Z">
        <w:r w:rsidDel="004556DA">
          <w:delText>6</w:delText>
        </w:r>
      </w:del>
      <w:r>
        <w:t xml:space="preserve"> De las recomendaciones de GEC-ESTRO a la ICRU89</w:t>
      </w:r>
      <w:bookmarkEnd w:id="249"/>
    </w:p>
    <w:p w14:paraId="435B398C" w14:textId="77777777" w:rsidR="009574C6" w:rsidRDefault="00E223CA" w:rsidP="00610AC2">
      <w:pPr>
        <w:pStyle w:val="FirstParagraph"/>
        <w:jc w:val="both"/>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645AD13E" w:rsidR="009574C6" w:rsidRDefault="00E223CA" w:rsidP="00610AC2">
      <w:pPr>
        <w:pStyle w:val="Textoindependiente"/>
        <w:jc w:val="both"/>
      </w:pPr>
      <w:r>
        <w:t xml:space="preserve">Para facilitar la implementación de estas recomendaciones, se definió un protocolo detallado, que implicaba la determinación de los parámetros de consenso con las </w:t>
      </w:r>
      <w:r>
        <w:lastRenderedPageBreak/>
        <w:t>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commentRangeStart w:id="253"/>
      <w:commentRangeStart w:id="254"/>
      <w:commentRangeEnd w:id="253"/>
      <w:r w:rsidR="00902423">
        <w:rPr>
          <w:rStyle w:val="Refdecomentario"/>
        </w:rPr>
        <w:commentReference w:id="253"/>
      </w:r>
      <w:commentRangeEnd w:id="254"/>
      <w:r w:rsidR="00343580">
        <w:rPr>
          <w:rStyle w:val="Refdecomentario"/>
        </w:rPr>
        <w:commentReference w:id="254"/>
      </w:r>
      <w:ins w:id="255" w:author="Antonio Otal Palacin" w:date="2023-12-26T10:41:00Z">
        <w:r w:rsidR="00343580">
          <w:t xml:space="preserve"> (CTV-HR)</w:t>
        </w:r>
      </w:ins>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02170C84" w:rsidR="009574C6" w:rsidDel="004556DA" w:rsidRDefault="00E223CA" w:rsidP="00610AC2">
      <w:pPr>
        <w:pStyle w:val="Ttulo3"/>
        <w:jc w:val="both"/>
        <w:rPr>
          <w:del w:id="256" w:author="Antonio Otal Palacin" w:date="2023-11-26T11:26:00Z"/>
        </w:rPr>
      </w:pPr>
      <w:bookmarkStart w:id="257" w:name="_Toc148271445"/>
      <w:bookmarkStart w:id="258" w:name="X3e9e052f3b82d82b163ebb6ccc86ff2124aa159"/>
      <w:bookmarkEnd w:id="250"/>
      <w:commentRangeStart w:id="259"/>
      <w:commentRangeStart w:id="260"/>
      <w:del w:id="261" w:author="Antonio Otal Palacin" w:date="2023-11-26T11:26:00Z">
        <w:r w:rsidDel="004556DA">
          <w:delText>1.3.7 Braquiterapia intracavitaria e intersticial</w:delText>
        </w:r>
        <w:bookmarkEnd w:id="257"/>
        <w:commentRangeEnd w:id="259"/>
        <w:r w:rsidR="00902423" w:rsidDel="004556DA">
          <w:rPr>
            <w:rStyle w:val="Refdecomentario"/>
            <w:rFonts w:ascii="Cambria" w:eastAsia="Cambria" w:hAnsi="Cambria"/>
            <w:b w:val="0"/>
            <w:bCs w:val="0"/>
            <w:color w:val="auto"/>
          </w:rPr>
          <w:commentReference w:id="259"/>
        </w:r>
        <w:commentRangeEnd w:id="260"/>
        <w:r w:rsidR="004556DA" w:rsidDel="004556DA">
          <w:rPr>
            <w:rStyle w:val="Refdecomentario"/>
            <w:rFonts w:ascii="Cambria" w:eastAsia="Cambria" w:hAnsi="Cambria"/>
            <w:b w:val="0"/>
            <w:bCs w:val="0"/>
            <w:color w:val="auto"/>
          </w:rPr>
          <w:commentReference w:id="260"/>
        </w:r>
      </w:del>
    </w:p>
    <w:p w14:paraId="3A7C4EF8" w14:textId="1AA6A875" w:rsidR="009574C6" w:rsidDel="004556DA" w:rsidRDefault="00E223CA" w:rsidP="00610AC2">
      <w:pPr>
        <w:pStyle w:val="FirstParagraph"/>
        <w:jc w:val="both"/>
        <w:rPr>
          <w:del w:id="262" w:author="Antonio Otal Palacin" w:date="2023-11-26T11:26:00Z"/>
        </w:rPr>
      </w:pPr>
      <w:del w:id="263" w:author="Antonio Otal Palacin" w:date="2023-11-26T11:26:00Z">
        <w:r w:rsidDel="004556DA">
          <w:delText xml:space="preserve">Existen dos modalidades principales de </w:delText>
        </w:r>
        <w:commentRangeStart w:id="264"/>
        <w:r w:rsidDel="004556DA">
          <w:delText xml:space="preserve">braquiterapia </w:delText>
        </w:r>
        <w:commentRangeEnd w:id="264"/>
        <w:r w:rsidR="00780864" w:rsidDel="004556DA">
          <w:rPr>
            <w:rStyle w:val="Refdecomentario"/>
          </w:rPr>
          <w:commentReference w:id="264"/>
        </w:r>
        <w:r w:rsidDel="004556DA">
          <w:delText>para el cáncer de cuello de útero: la braquiterapia intracavitaria y una combinación de braquiterapia intracavitaria e intersticial.</w:delText>
        </w:r>
      </w:del>
    </w:p>
    <w:p w14:paraId="4DEE416F" w14:textId="0DCB1C9F" w:rsidR="009574C6" w:rsidDel="004556DA" w:rsidRDefault="00E223CA" w:rsidP="00610AC2">
      <w:pPr>
        <w:pStyle w:val="Textoindependiente"/>
        <w:jc w:val="both"/>
        <w:rPr>
          <w:del w:id="265" w:author="Antonio Otal Palacin" w:date="2023-11-26T11:26:00Z"/>
        </w:rPr>
      </w:pPr>
      <w:del w:id="266" w:author="Antonio Otal Palacin" w:date="2023-11-26T11:26:00Z">
        <w:r w:rsidDel="004556DA">
          <w:delTex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La braquiterapia intracavitaria administra radiación al tumor y a los tejidos circundantes dentro de la cavidad corporal, dirigiéndose al tumor primario y a las zonas adyacentes con riesgo de diseminación tumoral</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Es una técnica relativamente sencilla y menos invasiva en comparación con la braquiterapia intersticial.</w:delText>
        </w:r>
      </w:del>
    </w:p>
    <w:p w14:paraId="48510D40" w14:textId="4BF5333D" w:rsidR="009574C6" w:rsidDel="004556DA" w:rsidRDefault="00E223CA" w:rsidP="00610AC2">
      <w:pPr>
        <w:pStyle w:val="Textoindependiente"/>
        <w:jc w:val="both"/>
        <w:rPr>
          <w:del w:id="267" w:author="Antonio Otal Palacin" w:date="2023-11-26T11:26:00Z"/>
        </w:rPr>
      </w:pPr>
      <w:del w:id="268" w:author="Antonio Otal Palacin" w:date="2023-11-26T11:26:00Z">
        <w:r w:rsidDel="004556DA">
          <w:delTex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 A menudo se utiliza en casos en los que la braquiterapia intracavitaria por sí sola puede no proporcionar dosis de radiación adecuadas a todo el tumor</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w:delText>
        </w:r>
      </w:del>
    </w:p>
    <w:p w14:paraId="6876267E" w14:textId="3374334E" w:rsidR="009574C6" w:rsidDel="004556DA" w:rsidRDefault="00E223CA" w:rsidP="00610AC2">
      <w:pPr>
        <w:pStyle w:val="Textoindependiente"/>
        <w:jc w:val="both"/>
        <w:rPr>
          <w:del w:id="269" w:author="Antonio Otal Palacin" w:date="2023-11-26T11:26:00Z"/>
        </w:rPr>
      </w:pPr>
      <w:del w:id="270" w:author="Antonio Otal Palacin" w:date="2023-11-26T11:26:00Z">
        <w:r w:rsidDel="004556DA">
          <w:lastRenderedPageBreak/>
          <w:delText>Las ventajas de la braquiterapia intracavitaria incluyen su simplicidad, facilidad de uso y menor invasividad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delText>
        </w:r>
      </w:del>
    </w:p>
    <w:p w14:paraId="17AF8C3D" w14:textId="5DEC1E3E" w:rsidR="009574C6" w:rsidDel="004556DA" w:rsidRDefault="00E223CA" w:rsidP="00610AC2">
      <w:pPr>
        <w:pStyle w:val="Textoindependiente"/>
        <w:jc w:val="both"/>
        <w:rPr>
          <w:del w:id="271" w:author="Antonio Otal Palacin" w:date="2023-11-26T11:26:00Z"/>
        </w:rPr>
      </w:pPr>
      <w:del w:id="272" w:author="Antonio Otal Palacin" w:date="2023-11-26T11:26:00Z">
        <w:r w:rsidDel="004556DA">
          <w:delTex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delText>
        </w:r>
        <w:r w:rsidDel="004556DA">
          <w:fldChar w:fldCharType="begin"/>
        </w:r>
        <w:r w:rsidDel="004556DA">
          <w:delInstrText>HYPERLINK \l "ref-ohkubo2013" \h</w:delInstrText>
        </w:r>
        <w:r w:rsidDel="004556DA">
          <w:fldChar w:fldCharType="separate"/>
        </w:r>
        <w:r w:rsidDel="004556DA">
          <w:rPr>
            <w:rStyle w:val="Hipervnculo"/>
            <w:vertAlign w:val="superscript"/>
          </w:rPr>
          <w:delText>57</w:delText>
        </w:r>
        <w:r w:rsidDel="004556DA">
          <w:rPr>
            <w:rStyle w:val="Hipervnculo"/>
            <w:vertAlign w:val="superscript"/>
          </w:rPr>
          <w:fldChar w:fldCharType="end"/>
        </w:r>
        <w:r w:rsidDel="004556DA">
          <w:delText>. La braquiterapia intracavitaria por sí sola puede no proporcionar dosis de radiación adecuadas a todo el tumor, lo que da lugar a un control tumoral subóptimo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En estos casos, una combinación de braquiterapia intracavitaria e intersticial permite una mejor cobertura del tumor y una mejor distribución de la dosis</w:delText>
        </w:r>
        <w:r w:rsidDel="004556DA">
          <w:fldChar w:fldCharType="begin"/>
        </w:r>
        <w:r w:rsidDel="004556DA">
          <w:delInstrText>HYPERLINK \l "ref-tan2015" \h</w:delInstrText>
        </w:r>
        <w:r w:rsidDel="004556DA">
          <w:fldChar w:fldCharType="separate"/>
        </w:r>
        <w:r w:rsidDel="004556DA">
          <w:rPr>
            <w:rStyle w:val="Hipervnculo"/>
            <w:vertAlign w:val="superscript"/>
          </w:rPr>
          <w:delText>58</w:delText>
        </w:r>
        <w:r w:rsidDel="004556DA">
          <w:rPr>
            <w:rStyle w:val="Hipervnculo"/>
            <w:vertAlign w:val="superscript"/>
          </w:rPr>
          <w:fldChar w:fldCharType="end"/>
        </w:r>
        <w:r w:rsidDel="004556DA">
          <w:delText>. Además, la braquiterapia intersticial se puede utilizar para tratar zonas específicas del tumor o zonas con menor respuesta a la radiación, lo que proporciona un enfoque de tratamiento más adaptado y personalizado</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w:delText>
        </w:r>
      </w:del>
    </w:p>
    <w:p w14:paraId="44A3B92E" w14:textId="77777777" w:rsidR="009574C6" w:rsidRDefault="00E223CA" w:rsidP="00610AC2">
      <w:pPr>
        <w:pStyle w:val="Ttulo3"/>
        <w:jc w:val="both"/>
      </w:pPr>
      <w:bookmarkStart w:id="273" w:name="_Toc148271446"/>
      <w:bookmarkStart w:id="274" w:name="X60f0eaadca91c346bf681d69e747b06fc353943"/>
      <w:bookmarkEnd w:id="258"/>
      <w:r>
        <w:t>1.3.8 La inclusión de la componente intersticial</w:t>
      </w:r>
      <w:bookmarkEnd w:id="273"/>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lastRenderedPageBreak/>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275" w:name="_Toc148271447"/>
      <w:bookmarkStart w:id="276" w:name="sec-esquemadetratamiento"/>
      <w:bookmarkEnd w:id="274"/>
      <w:r>
        <w:t>1.3.9 Esquema de tratamiento</w:t>
      </w:r>
      <w:bookmarkEnd w:id="275"/>
    </w:p>
    <w:p w14:paraId="2D728E98" w14:textId="77777777" w:rsidR="009574C6" w:rsidRDefault="00E223CA" w:rsidP="00610AC2">
      <w:pPr>
        <w:pStyle w:val="FirstParagraph"/>
        <w:jc w:val="bot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277" w:name="_Toc148271448"/>
      <w:bookmarkStart w:id="278" w:name="prescripción-e-informes-de-dosis"/>
      <w:bookmarkEnd w:id="276"/>
      <w:r>
        <w:t>1.3.10 Prescripción e informes de dosis</w:t>
      </w:r>
      <w:bookmarkEnd w:id="277"/>
    </w:p>
    <w:p w14:paraId="7415B2F9" w14:textId="1941F09C"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r w:rsidR="00780864">
        <w:t>3D</w:t>
      </w:r>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77D9B552" w:rsidR="009574C6" w:rsidRDefault="00E223CA" w:rsidP="00610AC2">
      <w:pPr>
        <w:numPr>
          <w:ilvl w:val="0"/>
          <w:numId w:val="5"/>
        </w:numPr>
        <w:jc w:val="both"/>
      </w:pPr>
      <w:r>
        <w:rPr>
          <w:b/>
          <w:bCs/>
        </w:rPr>
        <w:t>D90</w:t>
      </w:r>
      <w:r>
        <w:t>: El D90 se refiere a la dosis que cubre el 90% del CTV</w:t>
      </w:r>
      <w:r w:rsidR="00780864">
        <w:t>-HR</w:t>
      </w:r>
      <w:r>
        <w:t>. Es una métrica esencial para evaluar la dosis de radiación administrada al área objetivo.</w:t>
      </w:r>
    </w:p>
    <w:p w14:paraId="07A0B477" w14:textId="796A4CBE" w:rsidR="009574C6" w:rsidRDefault="00E223CA" w:rsidP="00610AC2">
      <w:pPr>
        <w:numPr>
          <w:ilvl w:val="0"/>
          <w:numId w:val="5"/>
        </w:numPr>
        <w:jc w:val="both"/>
      </w:pPr>
      <w:r>
        <w:rPr>
          <w:b/>
          <w:bCs/>
        </w:rPr>
        <w:t>D2cc</w:t>
      </w:r>
      <w:r>
        <w:t>: D2cc es la dosis que recibe un volumen específico de un OAR.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279" w:name="_Toc148271449"/>
      <w:bookmarkStart w:id="280" w:name="sec-equivalentesbiologicos"/>
      <w:bookmarkEnd w:id="278"/>
      <w:r>
        <w:t>1.3.11 Equivalentes biológicos</w:t>
      </w:r>
      <w:bookmarkEnd w:id="279"/>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55B5200E" w:rsidR="009574C6" w:rsidRDefault="00E223CA" w:rsidP="00610AC2">
      <w:pPr>
        <w:pStyle w:val="Textoindependiente"/>
        <w:jc w:val="both"/>
      </w:pPr>
      <w:r>
        <w:lastRenderedPageBreak/>
        <w:t>Para gestionar la suma de dosis de las fracciones de EBRT</w:t>
      </w:r>
      <w:r w:rsidR="00780864">
        <w:t xml:space="preserve"> y </w:t>
      </w:r>
      <w:r>
        <w:t xml:space="preserve">BT, se recomienda calcular unas dosis biológicamente equivalentes. La suma de estas dosis representa la dosis total biológicamente ponderada aplicada al volumen de interés, como la dosis mínima recibida por 2 </w:t>
      </w:r>
      <w:proofErr w:type="spellStart"/>
      <w:ins w:id="281" w:author="Antonio Otal Palacin" w:date="2023-12-26T10:47:00Z">
        <w:r w:rsidR="005D09D9">
          <w:t>cc</w:t>
        </w:r>
      </w:ins>
      <w:commentRangeStart w:id="282"/>
      <w:commentRangeStart w:id="283"/>
      <w:proofErr w:type="spellEnd"/>
      <w:del w:id="284" w:author="Antonio Otal Palacin" w:date="2023-12-26T10:47:00Z">
        <w:r w:rsidDel="005D09D9">
          <w:delText xml:space="preserve">cm3 </w:delText>
        </w:r>
      </w:del>
      <w:commentRangeEnd w:id="282"/>
      <w:r w:rsidR="00780864">
        <w:rPr>
          <w:rStyle w:val="Refdecomentario"/>
        </w:rPr>
        <w:commentReference w:id="282"/>
      </w:r>
      <w:commentRangeEnd w:id="283"/>
      <w:r w:rsidR="005D09D9">
        <w:rPr>
          <w:rStyle w:val="Refdecomentario"/>
        </w:rPr>
        <w:commentReference w:id="283"/>
      </w:r>
      <w:ins w:id="285" w:author="Antonio Otal Palacin" w:date="2023-12-26T10:47:00Z">
        <w:r w:rsidR="005D09D9">
          <w:t xml:space="preserve"> </w:t>
        </w:r>
      </w:ins>
      <w:r>
        <w:t xml:space="preserve">de recto, el GTV o el </w:t>
      </w:r>
      <w:r w:rsidR="00780864">
        <w:t>CTV-HR</w:t>
      </w:r>
      <w:r>
        <w:t>.</w:t>
      </w:r>
    </w:p>
    <w:p w14:paraId="293350F2" w14:textId="77777777" w:rsidR="009574C6" w:rsidRDefault="00E223CA" w:rsidP="00610AC2">
      <w:pPr>
        <w:pStyle w:val="Textoindependiente"/>
        <w:jc w:val="both"/>
      </w:pPr>
      <w:r>
        <w:t xml:space="preserve">Como recomienda la </w:t>
      </w:r>
      <w:commentRangeStart w:id="286"/>
      <w:commentRangeStart w:id="287"/>
      <w:r>
        <w:t>ICRU89</w:t>
      </w:r>
      <w:commentRangeEnd w:id="286"/>
      <w:r w:rsidR="00780864">
        <w:rPr>
          <w:rStyle w:val="Refdecomentario"/>
        </w:rPr>
        <w:commentReference w:id="286"/>
      </w:r>
      <w:commentRangeEnd w:id="287"/>
      <w:r w:rsidR="005D09D9">
        <w:rPr>
          <w:rStyle w:val="Refdecomentario"/>
        </w:rPr>
        <w:commentReference w:id="287"/>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288"/>
      <w:commentRangeStart w:id="289"/>
      <w:r>
        <w:t>etc</w:t>
      </w:r>
      <w:commentRangeEnd w:id="288"/>
      <w:r w:rsidR="00AB727F">
        <w:rPr>
          <w:rStyle w:val="Refdecomentario"/>
        </w:rPr>
        <w:commentReference w:id="288"/>
      </w:r>
      <w:commentRangeEnd w:id="289"/>
      <w:r w:rsidR="00944922">
        <w:rPr>
          <w:rStyle w:val="Refdecomentario"/>
        </w:rPr>
        <w:commentReference w:id="289"/>
      </w:r>
      <w:r>
        <w:t>.</w:t>
      </w:r>
    </w:p>
    <w:p w14:paraId="2CB56FD2" w14:textId="77777777" w:rsidR="009574C6" w:rsidRDefault="00E223CA" w:rsidP="00610AC2">
      <w:pPr>
        <w:pStyle w:val="Ttulo2"/>
        <w:jc w:val="both"/>
      </w:pPr>
      <w:bookmarkStart w:id="290" w:name="_Toc148271450"/>
      <w:bookmarkStart w:id="291" w:name="reconstrucción-de-aplicadores"/>
      <w:bookmarkEnd w:id="135"/>
      <w:bookmarkEnd w:id="280"/>
      <w:r>
        <w:t>1.4 Reconstrucción de aplicadores</w:t>
      </w:r>
      <w:bookmarkEnd w:id="290"/>
    </w:p>
    <w:p w14:paraId="478F8CA0" w14:textId="77777777" w:rsidR="009574C6" w:rsidRDefault="00E223CA" w:rsidP="00610AC2">
      <w:pPr>
        <w:pStyle w:val="Ttulo3"/>
        <w:jc w:val="both"/>
      </w:pPr>
      <w:bookmarkStart w:id="292" w:name="_Toc148271451"/>
      <w:bookmarkStart w:id="293" w:name="aplicadores-en-braquiterapia"/>
      <w:r>
        <w:t>1.4.1 Aplicadores en braquiterapia</w:t>
      </w:r>
      <w:bookmarkEnd w:id="292"/>
    </w:p>
    <w:p w14:paraId="6912BEF3" w14:textId="77777777" w:rsidR="009574C6" w:rsidRDefault="00E223CA" w:rsidP="00610AC2">
      <w:pPr>
        <w:pStyle w:val="FirstParagraph"/>
        <w:jc w:val="bot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294" w:name="_Toc148271452"/>
      <w:bookmarkStart w:id="295" w:name="sec-tiposreconstruccion"/>
      <w:bookmarkEnd w:id="293"/>
      <w:r>
        <w:lastRenderedPageBreak/>
        <w:t>1.4.2 Tipos de reconstrucción</w:t>
      </w:r>
      <w:bookmarkEnd w:id="294"/>
    </w:p>
    <w:p w14:paraId="2D374BFB" w14:textId="570FFDD9" w:rsidR="009574C6" w:rsidRDefault="00E223CA" w:rsidP="00610AC2">
      <w:pPr>
        <w:pStyle w:val="FirstParagraph"/>
        <w:jc w:val="both"/>
      </w:pPr>
      <w:r>
        <w:t>La reconstrucción del aplicador implica identificar con precisión la ruta de la fuente dentro de los catéteres y el aplicador, lo cual es esencial para calcular la dosis administrada al objetivo y a los órganos en riesgo. Implica el uso de modalidades de imágenes, como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del w:id="296" w:author="Antonio Otal Palacin" w:date="2023-12-26T11:11:00Z">
        <w:r w:rsidDel="00944922">
          <w:delText xml:space="preserve"> </w:delText>
        </w:r>
      </w:del>
      <w:ins w:id="297" w:author="Javier Vijande Asenjo" w:date="2023-11-16T13:38:00Z">
        <w:r w:rsidR="00AC1B4D">
          <w:t>.</w:t>
        </w:r>
      </w:ins>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0502A1AD" w:rsidR="009574C6" w:rsidRDefault="00E223CA" w:rsidP="00610AC2">
      <w:pPr>
        <w:pStyle w:val="Textoindependiente"/>
        <w:jc w:val="both"/>
      </w:pPr>
      <w:r>
        <w:t xml:space="preserve">Cuando la modalidad de imagen es CT, se </w:t>
      </w:r>
      <w:ins w:id="298" w:author="Javier Vijande Asenjo" w:date="2023-11-16T12:09:00Z">
        <w:r w:rsidR="00171353">
          <w:t xml:space="preserve">deben </w:t>
        </w:r>
      </w:ins>
      <w:r>
        <w:t>utiliza</w:t>
      </w:r>
      <w:ins w:id="299" w:author="Antonio Otal Palacin" w:date="2023-12-26T11:13:00Z">
        <w:r w:rsidR="00944922">
          <w:t>r</w:t>
        </w:r>
      </w:ins>
      <w:del w:id="300" w:author="Antonio Otal Palacin" w:date="2023-12-26T11:13:00Z">
        <w:r w:rsidDel="00944922">
          <w:delText>n</w:delText>
        </w:r>
      </w:del>
      <w:r>
        <w:t xml:space="preserve"> maniquíes </w:t>
      </w:r>
      <w:proofErr w:type="spellStart"/>
      <w:ins w:id="301" w:author="Antonio Otal Palacin" w:date="2023-12-26T11:12:00Z">
        <w:r w:rsidR="00944922">
          <w:t>construídos</w:t>
        </w:r>
        <w:proofErr w:type="spellEnd"/>
        <w:r w:rsidR="00944922">
          <w:t xml:space="preserve"> </w:t>
        </w:r>
      </w:ins>
      <w:r w:rsidR="00171353">
        <w:t>a partir</w:t>
      </w:r>
      <w:r>
        <w:t xml:space="preserve"> de materiales compuestos de materiales de alto número atómico para que sean fácilmente visibles.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302" w:author="Javier Vijande Asenjo" w:date="2023-11-16T12:11:00Z"/>
        </w:rPr>
      </w:pPr>
      <w:r>
        <w:lastRenderedPageBreak/>
        <w:t>Por otro lado, existe la cuestión de la determinación de la primera posición de parada (</w:t>
      </w:r>
      <w:r>
        <w:rPr>
          <w:i/>
          <w:iCs/>
        </w:rPr>
        <w:t>tip position</w:t>
      </w:r>
      <w:r>
        <w:t>).</w:t>
      </w:r>
    </w:p>
    <w:p w14:paraId="5E1D553E" w14:textId="7704DB7A" w:rsidR="009574C6" w:rsidRDefault="00E223CA" w:rsidP="00610AC2">
      <w:pPr>
        <w:pStyle w:val="Textoindependiente"/>
        <w:jc w:val="both"/>
      </w:pPr>
      <w:r>
        <w:t xml:space="preserve">El concepto de primera posición de parada se refiere a la ubicación de la punta de un aplicador o aguja utilizada en la planificación del tratamiento de braquiterapia para el cáncer de cuello uterino. </w:t>
      </w:r>
      <w:r w:rsidR="00171353">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w:t>
      </w:r>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1F4A7C20" w14:textId="77777777" w:rsidR="009574C6" w:rsidRDefault="00E223CA" w:rsidP="00610AC2">
      <w:pPr>
        <w:pStyle w:val="Textoindependiente"/>
        <w:jc w:val="both"/>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303" w:name="_Toc148271453"/>
      <w:bookmarkStart w:id="304" w:name="sec-bibapp"/>
      <w:bookmarkEnd w:id="295"/>
      <w:r>
        <w:t>1.4.3 Bibliotecas de aplicadores</w:t>
      </w:r>
      <w:bookmarkEnd w:id="303"/>
    </w:p>
    <w:p w14:paraId="1D52CA5A" w14:textId="5C1E6DCE" w:rsidR="009574C6" w:rsidRDefault="00E223CA" w:rsidP="00610AC2">
      <w:pPr>
        <w:pStyle w:val="FirstParagraph"/>
        <w:jc w:val="both"/>
      </w:pPr>
      <w:r>
        <w:t>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w:t>
      </w:r>
      <w:r>
        <w:lastRenderedPageBreak/>
        <w:t>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E223CA" w:rsidP="00610AC2">
      <w:pPr>
        <w:pStyle w:val="Textoindependiente"/>
        <w:jc w:val="both"/>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D38F5A"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commentRangeStart w:id="305"/>
      <w:commentRangeStart w:id="306"/>
      <w:r>
        <w:t>TPS</w:t>
      </w:r>
      <w:commentRangeEnd w:id="305"/>
      <w:r w:rsidR="007B7676">
        <w:rPr>
          <w:rStyle w:val="Refdecomentario"/>
        </w:rPr>
        <w:commentReference w:id="305"/>
      </w:r>
      <w:commentRangeEnd w:id="306"/>
      <w:r w:rsidR="00944922">
        <w:rPr>
          <w:rStyle w:val="Refdecomentario"/>
        </w:rPr>
        <w:commentReference w:id="306"/>
      </w:r>
      <w:r>
        <w:t xml:space="preserve"> y alinearla con la señal de anulación, en otras palabras, la sombra negra que 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307" w:name="_Toc148271454"/>
      <w:bookmarkStart w:id="308" w:name="planes-virtuales"/>
      <w:bookmarkEnd w:id="291"/>
      <w:bookmarkEnd w:id="304"/>
      <w:r>
        <w:t>1.5 Planes virtuales</w:t>
      </w:r>
      <w:bookmarkEnd w:id="307"/>
    </w:p>
    <w:p w14:paraId="79A12923" w14:textId="3A79A5DC" w:rsidR="009574C6" w:rsidDel="00470DE1" w:rsidRDefault="00E223CA" w:rsidP="00610AC2">
      <w:pPr>
        <w:pStyle w:val="Ttulo3"/>
        <w:jc w:val="both"/>
        <w:rPr>
          <w:del w:id="309" w:author="Antonio Otal Palacin" w:date="2023-12-26T11:39:00Z"/>
        </w:rPr>
      </w:pPr>
      <w:bookmarkStart w:id="310" w:name="_Toc148271455"/>
      <w:bookmarkStart w:id="311" w:name="sec-tb"/>
      <w:commentRangeStart w:id="312"/>
      <w:del w:id="313" w:author="Antonio Otal Palacin" w:date="2023-12-26T11:39:00Z">
        <w:r w:rsidDel="00470DE1">
          <w:delText xml:space="preserve">1.5.1 El </w:delText>
        </w:r>
      </w:del>
      <w:del w:id="314" w:author="Antonio Otal Palacin" w:date="2023-12-26T11:19:00Z">
        <w:r w:rsidDel="00944922">
          <w:delText xml:space="preserve">Template </w:delText>
        </w:r>
      </w:del>
      <w:del w:id="315" w:author="Antonio Otal Palacin" w:date="2023-12-26T11:39:00Z">
        <w:r w:rsidDel="00470DE1">
          <w:delText>Benidorm</w:delText>
        </w:r>
      </w:del>
      <w:bookmarkEnd w:id="310"/>
      <w:commentRangeEnd w:id="312"/>
      <w:r w:rsidR="00470DE1">
        <w:rPr>
          <w:rStyle w:val="Refdecomentario"/>
          <w:rFonts w:ascii="Cambria" w:eastAsia="Cambria" w:hAnsi="Cambria"/>
          <w:b w:val="0"/>
          <w:bCs w:val="0"/>
          <w:color w:val="auto"/>
        </w:rPr>
        <w:commentReference w:id="312"/>
      </w:r>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316"/>
      <w:commentRangeStart w:id="317"/>
      <w:r>
        <w:t xml:space="preserve">aplicador Benidorm </w:t>
      </w:r>
      <w:commentRangeEnd w:id="316"/>
      <w:r w:rsidR="007B7676">
        <w:rPr>
          <w:rStyle w:val="Refdecomentario"/>
        </w:rPr>
        <w:commentReference w:id="316"/>
      </w:r>
      <w:commentRangeEnd w:id="317"/>
      <w:r w:rsidR="00470DE1">
        <w:rPr>
          <w:rStyle w:val="Refdecomentario"/>
        </w:rPr>
        <w:commentReference w:id="317"/>
      </w:r>
      <w:r>
        <w:t xml:space="preserve">está indicado principalmente para casos de carcinoma cervical avanzado con invasión parametrial voluminosa, afectación paravaginal extensa o invasión de la vejiga o el recto. Su </w:t>
      </w:r>
      <w:r>
        <w:lastRenderedPageBreak/>
        <w:t>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279C7447" w14:textId="37AF955B" w:rsidR="00470DE1" w:rsidRPr="00470DE1" w:rsidRDefault="00E223CA">
      <w:pPr>
        <w:pStyle w:val="Textoindependiente"/>
        <w:pPrChange w:id="318" w:author="Antonio Otal Palacin" w:date="2023-12-26T11:37:00Z">
          <w:pPr>
            <w:pStyle w:val="Ttulo3"/>
            <w:jc w:val="both"/>
          </w:pPr>
        </w:pPrChange>
      </w:pPr>
      <w:bookmarkStart w:id="319" w:name="_Toc148271456"/>
      <w:bookmarkStart w:id="320" w:name="la-elección-de-las-agujas"/>
      <w:bookmarkEnd w:id="311"/>
      <w:commentRangeStart w:id="321"/>
      <w:commentRangeStart w:id="322"/>
      <w:del w:id="323" w:author="Antonio Otal Palacin" w:date="2023-12-26T11:37:00Z">
        <w:r w:rsidDel="00470DE1">
          <w:delText>1.5.2 La elección de las agujas</w:delText>
        </w:r>
        <w:bookmarkEnd w:id="319"/>
        <w:commentRangeEnd w:id="321"/>
        <w:r w:rsidR="007B7676" w:rsidDel="00470DE1">
          <w:rPr>
            <w:rStyle w:val="Refdecomentario"/>
          </w:rPr>
          <w:commentReference w:id="321"/>
        </w:r>
        <w:commentRangeEnd w:id="322"/>
        <w:r w:rsidR="00470DE1" w:rsidDel="00470DE1">
          <w:rPr>
            <w:rStyle w:val="Refdecomentario"/>
            <w:b/>
            <w:bCs/>
          </w:rPr>
          <w:commentReference w:id="322"/>
        </w:r>
      </w:del>
    </w:p>
    <w:p w14:paraId="3761EE70" w14:textId="77777777" w:rsidR="00470DE1" w:rsidRDefault="00470DE1" w:rsidP="00470DE1">
      <w:pPr>
        <w:shd w:val="clear" w:color="auto" w:fill="FFFFFF"/>
        <w:spacing w:after="0" w:line="285" w:lineRule="atLeast"/>
        <w:rPr>
          <w:ins w:id="324" w:author="Antonio Otal Palacin" w:date="2023-12-26T11:38:00Z"/>
        </w:rPr>
      </w:pPr>
      <w:r w:rsidRPr="00470DE1">
        <w:rPr>
          <w:rPrChange w:id="325" w:author="Antonio Otal Palacin" w:date="2023-12-26T11:38:00Z">
            <w:rPr>
              <w:rFonts w:ascii="Consolas" w:eastAsia="Times New Roman" w:hAnsi="Consolas"/>
              <w:color w:val="000000"/>
              <w:sz w:val="21"/>
              <w:szCs w:val="21"/>
              <w:lang w:val="es-ES" w:eastAsia="es-ES"/>
            </w:rPr>
          </w:rPrChange>
        </w:rPr>
        <w:t>La configuración de agujas del aplicador Benidorm dota de una gran flexibilidad en la elección de agujas a implantar para cubrir el volumen objetiv</w:t>
      </w:r>
      <w:ins w:id="326" w:author="Antonio Otal Palacin" w:date="2023-12-26T11:37:00Z">
        <w:r w:rsidRPr="00470DE1">
          <w:rPr>
            <w:rPrChange w:id="327" w:author="Antonio Otal Palacin" w:date="2023-12-26T11:38:00Z">
              <w:rPr>
                <w:rFonts w:ascii="Consolas" w:eastAsia="Times New Roman" w:hAnsi="Consolas"/>
                <w:color w:val="000000"/>
                <w:sz w:val="21"/>
                <w:szCs w:val="21"/>
                <w:lang w:val="es-ES" w:eastAsia="es-ES"/>
              </w:rPr>
            </w:rPrChange>
          </w:rPr>
          <w:t>o</w:t>
        </w:r>
      </w:ins>
      <w:ins w:id="328" w:author="Antonio Otal Palacin" w:date="2023-12-26T11:38:00Z">
        <w:r>
          <w:t>.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ins>
    </w:p>
    <w:p w14:paraId="43050CD6" w14:textId="77777777" w:rsidR="00470DE1" w:rsidRDefault="00470DE1" w:rsidP="00470DE1">
      <w:pPr>
        <w:pStyle w:val="Textoindependiente"/>
        <w:jc w:val="both"/>
        <w:rPr>
          <w:ins w:id="329" w:author="Antonio Otal Palacin" w:date="2023-12-26T11:38:00Z"/>
        </w:rPr>
      </w:pPr>
      <w:ins w:id="330" w:author="Antonio Otal Palacin" w:date="2023-12-26T11:38:00Z">
        <w:r>
          <w:t xml:space="preserve">Es por ello </w:t>
        </w:r>
        <w:proofErr w:type="gramStart"/>
        <w:r>
          <w:t>que</w:t>
        </w:r>
        <w:proofErr w:type="gramEnd"/>
        <w:r>
          <w:t xml:space="preserve"> diseñar un tratamiento con el mínimo número de agujas que a su vez asegure la cobertura correcta del volumen objetivo.</w:t>
        </w:r>
      </w:ins>
    </w:p>
    <w:p w14:paraId="387B53CD" w14:textId="191ACCE2" w:rsidR="009574C6" w:rsidRDefault="009574C6">
      <w:pPr>
        <w:shd w:val="clear" w:color="auto" w:fill="FFFFFF"/>
        <w:spacing w:after="0" w:line="285" w:lineRule="atLeast"/>
        <w:pPrChange w:id="331" w:author="Antonio Otal Palacin" w:date="2023-12-26T11:38:00Z">
          <w:pPr>
            <w:pStyle w:val="Textoindependiente"/>
            <w:jc w:val="both"/>
          </w:pPr>
        </w:pPrChange>
      </w:pPr>
    </w:p>
    <w:p w14:paraId="6E4AA47B" w14:textId="77777777" w:rsidR="009574C6" w:rsidRDefault="00E223CA" w:rsidP="00610AC2">
      <w:pPr>
        <w:pStyle w:val="Ttulo2"/>
        <w:jc w:val="both"/>
      </w:pPr>
      <w:bookmarkStart w:id="332" w:name="_Toc148271457"/>
      <w:bookmarkStart w:id="333" w:name="objetivos"/>
      <w:bookmarkEnd w:id="308"/>
      <w:bookmarkEnd w:id="320"/>
      <w:commentRangeStart w:id="334"/>
      <w:commentRangeStart w:id="335"/>
      <w:r>
        <w:t>1.6 Objetivos</w:t>
      </w:r>
      <w:bookmarkEnd w:id="332"/>
      <w:commentRangeEnd w:id="334"/>
      <w:r w:rsidR="00717170">
        <w:rPr>
          <w:rStyle w:val="Refdecomentario"/>
          <w:rFonts w:ascii="Cambria" w:eastAsia="Cambria" w:hAnsi="Cambria"/>
          <w:b w:val="0"/>
          <w:bCs w:val="0"/>
          <w:color w:val="auto"/>
        </w:rPr>
        <w:commentReference w:id="334"/>
      </w:r>
      <w:commentRangeEnd w:id="335"/>
      <w:r w:rsidR="00F82AF3">
        <w:rPr>
          <w:rStyle w:val="Refdecomentario"/>
          <w:rFonts w:ascii="Cambria" w:eastAsia="Cambria" w:hAnsi="Cambria"/>
          <w:b w:val="0"/>
          <w:bCs w:val="0"/>
          <w:color w:val="auto"/>
        </w:rPr>
        <w:commentReference w:id="335"/>
      </w:r>
    </w:p>
    <w:p w14:paraId="4094E7B0" w14:textId="608EEDB5" w:rsidR="009574C6" w:rsidRDefault="00E223CA" w:rsidP="00610AC2">
      <w:pPr>
        <w:pStyle w:val="FirstParagraph"/>
        <w:jc w:val="both"/>
      </w:pPr>
      <w:del w:id="336" w:author="Antonio Otal Palacin" w:date="2023-12-26T11:45:00Z">
        <w:r w:rsidDel="00F82AF3">
          <w:delTex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delText>
        </w:r>
      </w:del>
      <w:commentRangeStart w:id="337"/>
      <w:commentRangeStart w:id="338"/>
      <w:commentRangeStart w:id="339"/>
      <w:del w:id="340" w:author="Antonio Otal Palacin" w:date="2023-12-26T11:47:00Z">
        <w:r w:rsidDel="00F82AF3">
          <w:delText>médico</w:delText>
        </w:r>
        <w:commentRangeEnd w:id="337"/>
        <w:r w:rsidR="0024751C" w:rsidDel="00F82AF3">
          <w:rPr>
            <w:rStyle w:val="Refdecomentario"/>
          </w:rPr>
          <w:commentReference w:id="337"/>
        </w:r>
        <w:commentRangeEnd w:id="338"/>
        <w:r w:rsidR="00F82AF3" w:rsidDel="00F82AF3">
          <w:rPr>
            <w:rStyle w:val="Refdecomentario"/>
          </w:rPr>
          <w:commentReference w:id="338"/>
        </w:r>
      </w:del>
      <w:commentRangeEnd w:id="339"/>
      <w:r w:rsidR="00F82AF3">
        <w:rPr>
          <w:rStyle w:val="Refdecomentario"/>
        </w:rPr>
        <w:commentReference w:id="339"/>
      </w:r>
      <w:del w:id="341" w:author="Antonio Otal Palacin" w:date="2023-12-26T11:47:00Z">
        <w:r w:rsidDel="00F82AF3">
          <w:delText>.</w:delText>
        </w:r>
      </w:del>
    </w:p>
    <w:p w14:paraId="2B891F15" w14:textId="62914618" w:rsidR="009574C6" w:rsidRDefault="00F82AF3" w:rsidP="00610AC2">
      <w:pPr>
        <w:pStyle w:val="Textoindependiente"/>
        <w:jc w:val="both"/>
      </w:pPr>
      <w:ins w:id="342" w:author="Antonio Otal Palacin" w:date="2023-12-26T11:46:00Z">
        <w:r>
          <w:t xml:space="preserve">La </w:t>
        </w:r>
      </w:ins>
      <w:ins w:id="343" w:author="Antonio Otal Palacin" w:date="2023-12-26T11:47:00Z">
        <w:r>
          <w:t xml:space="preserve">primera </w:t>
        </w:r>
      </w:ins>
      <w:ins w:id="344" w:author="Antonio Otal Palacin" w:date="2023-12-26T11:46:00Z">
        <w:r>
          <w:t xml:space="preserve">publicación </w:t>
        </w:r>
      </w:ins>
      <w:del w:id="345" w:author="Antonio Otal Palacin" w:date="2023-12-26T11:46:00Z">
        <w:r w:rsidR="00E223CA" w:rsidDel="00F82AF3">
          <w:delText>Por otro lado,</w:delText>
        </w:r>
      </w:del>
      <w:del w:id="346" w:author="Antonio Otal Palacin" w:date="2023-12-26T11:47:00Z">
        <w:r w:rsidR="00E223CA" w:rsidDel="00F82AF3">
          <w:delText xml:space="preserve"> se</w:delText>
        </w:r>
      </w:del>
      <w:r w:rsidR="00E223CA">
        <w:t xml:space="preserv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w:t>
      </w:r>
      <w:commentRangeStart w:id="347"/>
      <w:commentRangeStart w:id="348"/>
      <w:commentRangeStart w:id="349"/>
      <w:commentRangeStart w:id="350"/>
      <w:r w:rsidR="00E223CA">
        <w:t>MRI</w:t>
      </w:r>
      <w:commentRangeEnd w:id="347"/>
      <w:r w:rsidR="0024751C">
        <w:rPr>
          <w:rStyle w:val="Refdecomentario"/>
        </w:rPr>
        <w:commentReference w:id="347"/>
      </w:r>
      <w:commentRangeEnd w:id="348"/>
      <w:r>
        <w:rPr>
          <w:rStyle w:val="Refdecomentario"/>
        </w:rPr>
        <w:commentReference w:id="348"/>
      </w:r>
      <w:commentRangeEnd w:id="349"/>
      <w:r>
        <w:rPr>
          <w:rStyle w:val="Refdecomentario"/>
        </w:rPr>
        <w:commentReference w:id="349"/>
      </w:r>
      <w:commentRangeEnd w:id="350"/>
      <w:r w:rsidR="00401DD2">
        <w:rPr>
          <w:rStyle w:val="Refdecomentario"/>
        </w:rPr>
        <w:commentReference w:id="350"/>
      </w:r>
      <w:r w:rsidR="00E223CA">
        <w:t>.</w:t>
      </w:r>
    </w:p>
    <w:p w14:paraId="5A73D9DD" w14:textId="17DD3F59" w:rsidR="00F82AF3" w:rsidRDefault="00E223CA" w:rsidP="00610AC2">
      <w:pPr>
        <w:pStyle w:val="Textoindependiente"/>
        <w:jc w:val="both"/>
        <w:rPr>
          <w:ins w:id="351" w:author="Antonio Otal Palacin" w:date="2023-12-26T11:45:00Z"/>
        </w:rPr>
      </w:pPr>
      <w:del w:id="352" w:author="Antonio Otal Palacin" w:date="2023-12-26T11:49:00Z">
        <w:r w:rsidDel="00F82AF3">
          <w:lastRenderedPageBreak/>
          <w:delText xml:space="preserve">También </w:delText>
        </w:r>
      </w:del>
      <w:ins w:id="353" w:author="Antonio Otal Palacin" w:date="2023-12-26T11:49:00Z">
        <w:r w:rsidR="00F82AF3">
          <w:t xml:space="preserve">El segundo artículo publicado </w:t>
        </w:r>
      </w:ins>
      <w:r>
        <w:t xml:space="preserve">presenta la implementación de una técnica de planificación virtual pre-plan para el aplicador Benidorm en braquiterapia ginecológica multi intersticial, tanto </w:t>
      </w:r>
      <w:proofErr w:type="spellStart"/>
      <w:r>
        <w:t>transperineal</w:t>
      </w:r>
      <w:proofErr w:type="spellEnd"/>
      <w:r>
        <w:t xml:space="preserve"> como</w:t>
      </w:r>
    </w:p>
    <w:p w14:paraId="1504E62D" w14:textId="0FFA57BF" w:rsidR="00F82AF3" w:rsidRDefault="00F82AF3" w:rsidP="00610AC2">
      <w:pPr>
        <w:pStyle w:val="Textoindependiente"/>
        <w:jc w:val="both"/>
        <w:rPr>
          <w:ins w:id="354" w:author="Antonio Otal Palacin" w:date="2023-12-26T11:45:00Z"/>
        </w:rPr>
      </w:pPr>
      <w:ins w:id="355" w:author="Antonio Otal Palacin" w:date="2023-12-26T11:45:00Z">
        <w:r>
          <w:t>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ins>
    </w:p>
    <w:p w14:paraId="467A41CB" w14:textId="46B7D220" w:rsidR="009574C6" w:rsidRDefault="00E223CA" w:rsidP="00610AC2">
      <w:pPr>
        <w:pStyle w:val="Textoindependiente"/>
        <w:jc w:val="both"/>
      </w:pPr>
      <w:r>
        <w:t xml:space="preserve"> </w:t>
      </w:r>
      <w:commentRangeStart w:id="356"/>
      <w:commentRangeStart w:id="357"/>
      <w:r>
        <w:t>endocavitaria</w:t>
      </w:r>
      <w:commentRangeEnd w:id="356"/>
      <w:r w:rsidR="0024751C">
        <w:rPr>
          <w:rStyle w:val="Refdecomentario"/>
        </w:rPr>
        <w:commentReference w:id="356"/>
      </w:r>
      <w:commentRangeEnd w:id="357"/>
      <w:r w:rsidR="00401DD2">
        <w:rPr>
          <w:rStyle w:val="Refdecomentario"/>
        </w:rPr>
        <w:commentReference w:id="357"/>
      </w:r>
      <w:r>
        <w:t>.</w:t>
      </w:r>
    </w:p>
    <w:p w14:paraId="5B3AE86E" w14:textId="77777777" w:rsidR="009574C6" w:rsidRDefault="00E223CA" w:rsidP="00610AC2">
      <w:pPr>
        <w:pStyle w:val="Ttulo1"/>
        <w:jc w:val="both"/>
      </w:pPr>
      <w:bookmarkStart w:id="358" w:name="_Toc148271458"/>
      <w:bookmarkStart w:id="359" w:name="material-y-métodos"/>
      <w:bookmarkEnd w:id="6"/>
      <w:bookmarkEnd w:id="333"/>
      <w:r>
        <w:t>2. Material y métodos</w:t>
      </w:r>
      <w:bookmarkEnd w:id="358"/>
    </w:p>
    <w:p w14:paraId="7DF39C13" w14:textId="77777777" w:rsidR="009574C6" w:rsidRDefault="00E223CA" w:rsidP="00610AC2">
      <w:pPr>
        <w:pStyle w:val="Ttulo2"/>
        <w:jc w:val="both"/>
      </w:pPr>
      <w:bookmarkStart w:id="360" w:name="_Toc148271459"/>
      <w:bookmarkStart w:id="361" w:name="Xf8c62f517dcf073f4df10b3044d0d92793e5a66"/>
      <w:r>
        <w:t>2.1 A method to incorporate interstitial components into the TPS gynecologic rigid applicator library (Otal2017 publicado en febrero de 2017)</w:t>
      </w:r>
      <w:bookmarkEnd w:id="360"/>
    </w:p>
    <w:p w14:paraId="05B7761F" w14:textId="77777777" w:rsidR="009574C6" w:rsidRDefault="00E223CA" w:rsidP="00610AC2">
      <w:pPr>
        <w:pStyle w:val="Ttulo3"/>
        <w:jc w:val="both"/>
      </w:pPr>
      <w:bookmarkStart w:id="362" w:name="_Toc148271460"/>
      <w:bookmarkStart w:id="363" w:name="sec-appimagestps"/>
      <w:r>
        <w:t>2.1.1 Aplicadores, adquisición de imágenes de resonancia magnética y planificador de braquiterapia (TPS)</w:t>
      </w:r>
      <w:bookmarkEnd w:id="362"/>
    </w:p>
    <w:p w14:paraId="6A3B486B" w14:textId="77777777" w:rsidR="009574C6" w:rsidRDefault="00E223CA" w:rsidP="00610AC2">
      <w:pPr>
        <w:pStyle w:val="FirstParagraph"/>
        <w:jc w:val="bot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364" w:name="fig-utrecht_tool1"/>
                        <w:bookmarkStart w:id="365"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364"/>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366"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366"/>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365"/>
      </w:tr>
    </w:tbl>
    <w:p w14:paraId="65122792" w14:textId="0AB2820A" w:rsidR="009574C6" w:rsidRDefault="00E223CA" w:rsidP="00610AC2">
      <w:pPr>
        <w:pStyle w:val="Textoindependiente"/>
        <w:jc w:val="both"/>
      </w:pPr>
      <w:r>
        <w:t xml:space="preserve">El </w:t>
      </w:r>
      <w:del w:id="367" w:author="Antonio Otal Palacin" w:date="2023-12-26T12:30:00Z">
        <w:r w:rsidDel="00B971DB">
          <w:delText xml:space="preserve">Template </w:delText>
        </w:r>
      </w:del>
      <w:ins w:id="368" w:author="Antonio Otal Palacin" w:date="2023-12-26T12:30:00Z">
        <w:r w:rsidR="00B971DB">
          <w:t xml:space="preserve">aplicador </w:t>
        </w:r>
      </w:ins>
      <w:r>
        <w:t xml:space="preserve">Benidorm </w:t>
      </w:r>
      <w:del w:id="369" w:author="Antonio Otal Palacin" w:date="2023-12-27T18:12:00Z">
        <w:r w:rsidDel="009B7235">
          <w:delText xml:space="preserve">(TB) </w:delText>
        </w:r>
      </w:del>
      <w:r>
        <w:t>(Lorca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370"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370"/>
      </w:tr>
    </w:tbl>
    <w:p w14:paraId="54F7A0D5" w14:textId="518B2CA3"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371"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372" w:name="_Toc148271461"/>
      <w:bookmarkStart w:id="373" w:name="X7fa7f8953b9bf2d20606b483faea29fdb8c2a45"/>
      <w:bookmarkEnd w:id="363"/>
      <w:r>
        <w:t>2.1.2 Modelización de los aplicadores Utrecht y Template Benidorm en la biblioteca de aplicadores de Oncentra</w:t>
      </w:r>
      <w:bookmarkEnd w:id="372"/>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374" w:name="_Toc148271462"/>
      <w:bookmarkStart w:id="375" w:name="sec-apputrecht"/>
      <w:bookmarkEnd w:id="373"/>
      <w:r>
        <w:t>2.1.3 El aplicador Utrecht</w:t>
      </w:r>
      <w:bookmarkEnd w:id="374"/>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376"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376"/>
      </w:tr>
    </w:tbl>
    <w:p w14:paraId="4F3E64EF" w14:textId="5FE3B8D7"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proofErr w:type="gramStart"/>
      <w:r>
        <w:t>Wavefront</w:t>
      </w:r>
      <w:proofErr w:type="spellEnd"/>
      <w:r>
        <w:t xml:space="preserve">  y</w:t>
      </w:r>
      <w:proofErr w:type="gramEnd"/>
      <w:r>
        <w:t xml:space="preserve">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0230B83D" w:rsidR="009574C6" w:rsidRDefault="00E223CA" w:rsidP="00610AC2">
      <w:pPr>
        <w:pStyle w:val="Ttulo3"/>
        <w:jc w:val="both"/>
      </w:pPr>
      <w:bookmarkStart w:id="377" w:name="_Toc148271463"/>
      <w:bookmarkStart w:id="378" w:name="sec-templatebenidorm"/>
      <w:bookmarkEnd w:id="375"/>
      <w:r>
        <w:lastRenderedPageBreak/>
        <w:t xml:space="preserve">2.1.4 El </w:t>
      </w:r>
      <w:del w:id="379" w:author="Antonio Otal Palacin" w:date="2023-12-26T12:25:00Z">
        <w:r w:rsidDel="00B971DB">
          <w:delText xml:space="preserve">Template </w:delText>
        </w:r>
      </w:del>
      <w:ins w:id="380" w:author="Antonio Otal Palacin" w:date="2023-12-26T12:25:00Z">
        <w:r w:rsidR="00B971DB">
          <w:t xml:space="preserve">Aplicador </w:t>
        </w:r>
      </w:ins>
      <w:r>
        <w:t>Benidorm</w:t>
      </w:r>
      <w:bookmarkEnd w:id="377"/>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381"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381"/>
      </w:tr>
    </w:tbl>
    <w:p w14:paraId="26A12D87" w14:textId="77777777" w:rsidR="009574C6" w:rsidRDefault="00E223CA" w:rsidP="00610AC2">
      <w:pPr>
        <w:pStyle w:val="Ttulo3"/>
        <w:jc w:val="both"/>
      </w:pPr>
      <w:bookmarkStart w:id="382" w:name="_Toc148271464"/>
      <w:bookmarkStart w:id="383" w:name="sec-MM-reconstruction"/>
      <w:bookmarkEnd w:id="378"/>
      <w:r>
        <w:t>2.1.5 Procedimiento de reconstrucción</w:t>
      </w:r>
      <w:bookmarkEnd w:id="382"/>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384" w:name="_Toc148271465"/>
      <w:bookmarkStart w:id="385" w:name="Xe35c5183bc3f8d52b83a11be010bd84bcbacc3f"/>
      <w:bookmarkEnd w:id="383"/>
      <w:r>
        <w:t>2.1.6 Pre-plan technique feasibility in multi-interstitial/endocavitary perineal gynecological brachytherapy (Rodriguez2017 publicado en octubre 2017)</w:t>
      </w:r>
      <w:bookmarkEnd w:id="384"/>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3B62E570" w:rsidR="009574C6" w:rsidRDefault="00E223CA" w:rsidP="00610AC2">
      <w:pPr>
        <w:numPr>
          <w:ilvl w:val="0"/>
          <w:numId w:val="6"/>
        </w:numPr>
        <w:jc w:val="both"/>
      </w:pPr>
      <w:r>
        <w:t xml:space="preserve">En este conjunto de imágenes, se dibuja el CTV. El GTV clínico y de imagen en el momento del diagnóstico y el GTV en el momento de la braquiterapia se unifican en un único CTV </w:t>
      </w:r>
      <w:del w:id="386" w:author="Antonio Otal Palacin" w:date="2023-12-26T12:36:00Z">
        <w:r w:rsidDel="00D21717">
          <w:delText>(</w:delText>
        </w:r>
      </w:del>
      <w:r>
        <w:t>incluyendo GTV, CTV-HR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posible). Para facilitar esta tarea, se ha desarrollado una </w:t>
      </w:r>
      <w:r>
        <w:lastRenderedPageBreak/>
        <w:t>aplicación basada en Java vinculada al TPS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387" w:name="_Toc148271466"/>
      <w:bookmarkStart w:id="388" w:name="X7f09ca377b9259a203ffeaf38ca0b701bd5ca73"/>
      <w:bookmarkEnd w:id="361"/>
      <w:bookmarkEnd w:id="385"/>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387"/>
    </w:p>
    <w:p w14:paraId="72319627" w14:textId="553C579F"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389"/>
      <w:commentRangeStart w:id="390"/>
      <w:proofErr w:type="spellStart"/>
      <w:r>
        <w:t>Sagiplan</w:t>
      </w:r>
      <w:commentRangeEnd w:id="389"/>
      <w:proofErr w:type="spellEnd"/>
      <w:r w:rsidR="00717170">
        <w:rPr>
          <w:rStyle w:val="Refdecomentario"/>
        </w:rPr>
        <w:commentReference w:id="389"/>
      </w:r>
      <w:commentRangeEnd w:id="390"/>
      <w:r w:rsidR="003B0EC8">
        <w:rPr>
          <w:rStyle w:val="Refdecomentario"/>
        </w:rPr>
        <w:commentReference w:id="390"/>
      </w:r>
      <w:r>
        <w:t>.</w:t>
      </w:r>
      <w:ins w:id="391" w:author="Antonio Otal Palacin" w:date="2023-12-26T12:44:00Z">
        <w:r w:rsidR="003B0EC8">
          <w:t xml:space="preserve"> </w:t>
        </w:r>
      </w:ins>
      <w:ins w:id="392" w:author="Antonio Otal Palacin" w:date="2023-12-26T12:46:00Z">
        <w:r w:rsidR="003B0EC8">
          <w:t>Al ser un grupo multidisciplinar</w:t>
        </w:r>
      </w:ins>
      <w:ins w:id="393" w:author="Antonio Otal Palacin" w:date="2023-12-26T12:47:00Z">
        <w:r w:rsidR="003B0EC8">
          <w:t xml:space="preserve"> se impone el especificar</w:t>
        </w:r>
      </w:ins>
      <w:ins w:id="394" w:author="Antonio Otal Palacin" w:date="2023-12-26T12:46:00Z">
        <w:r w:rsidR="003B0EC8">
          <w:t xml:space="preserve"> l</w:t>
        </w:r>
      </w:ins>
      <w:ins w:id="395" w:author="Antonio Otal Palacin" w:date="2023-12-26T12:44:00Z">
        <w:r w:rsidR="003B0EC8">
          <w:t>a contribución de cad</w:t>
        </w:r>
      </w:ins>
      <w:ins w:id="396" w:author="Antonio Otal Palacin" w:date="2023-12-26T12:45:00Z">
        <w:r w:rsidR="003B0EC8">
          <w:t xml:space="preserve">a uno de los </w:t>
        </w:r>
        <w:proofErr w:type="gramStart"/>
        <w:r w:rsidR="003B0EC8">
          <w:t>autores</w:t>
        </w:r>
      </w:ins>
      <w:ins w:id="397" w:author="Antonio Otal Palacin" w:date="2023-12-26T12:47:00Z">
        <w:r w:rsidR="003B0EC8">
          <w:t xml:space="preserve">, </w:t>
        </w:r>
      </w:ins>
      <w:ins w:id="398" w:author="Antonio Otal Palacin" w:date="2023-12-26T12:45:00Z">
        <w:r w:rsidR="003B0EC8">
          <w:t xml:space="preserve"> </w:t>
        </w:r>
      </w:ins>
      <w:ins w:id="399" w:author="Antonio Otal Palacin" w:date="2023-12-26T12:47:00Z">
        <w:r w:rsidR="003B0EC8">
          <w:t>apareciendo</w:t>
        </w:r>
        <w:proofErr w:type="gramEnd"/>
        <w:r w:rsidR="003B0EC8">
          <w:t xml:space="preserve"> esta en el artículo original.</w:t>
        </w:r>
      </w:ins>
      <w:ins w:id="400" w:author="Antonio Otal Palacin" w:date="2023-12-26T12:45:00Z">
        <w:r w:rsidR="003B0EC8">
          <w:t xml:space="preserve"> </w:t>
        </w:r>
      </w:ins>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401"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401"/>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402" w:name="_Toc148271467"/>
      <w:bookmarkStart w:id="403" w:name="sec-q1"/>
      <w:r>
        <w:t>2.2.1 Q1—Herramientas de puesta en marcha y control de calidad</w:t>
      </w:r>
      <w:bookmarkEnd w:id="402"/>
    </w:p>
    <w:p w14:paraId="1B8B939C" w14:textId="66B1892A"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404"/>
      <w:commentRangeStart w:id="405"/>
      <w:r>
        <w:t>TG43</w:t>
      </w:r>
      <w:commentRangeEnd w:id="404"/>
      <w:r w:rsidR="00AC1B4D">
        <w:rPr>
          <w:rStyle w:val="Refdecomentario"/>
        </w:rPr>
        <w:commentReference w:id="404"/>
      </w:r>
      <w:commentRangeEnd w:id="405"/>
      <w:r w:rsidR="001C288C">
        <w:rPr>
          <w:rStyle w:val="Refdecomentario"/>
        </w:rPr>
        <w:commentReference w:id="405"/>
      </w:r>
      <w:r>
        <w:t xml:space="preserve"> y también en </w:t>
      </w:r>
      <w:commentRangeStart w:id="406"/>
      <w:commentRangeStart w:id="407"/>
      <w:r>
        <w:t xml:space="preserve">TG186 </w:t>
      </w:r>
      <w:commentRangeEnd w:id="406"/>
      <w:r w:rsidR="00AC1B4D">
        <w:rPr>
          <w:rStyle w:val="Refdecomentario"/>
        </w:rPr>
        <w:commentReference w:id="406"/>
      </w:r>
      <w:commentRangeEnd w:id="407"/>
      <w:r w:rsidR="001C288C">
        <w:rPr>
          <w:rStyle w:val="Refdecomentario"/>
        </w:rPr>
        <w:commentReference w:id="407"/>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r w:rsidR="00AC1B4D">
        <w:t>TPSs</w:t>
      </w:r>
      <w:proofErr w:type="spellEnd"/>
      <w:r w:rsidR="00AC1B4D">
        <w:t xml:space="preserve"> basados en el uso de</w:t>
      </w:r>
      <w:r>
        <w:t xml:space="preserve"> </w:t>
      </w:r>
      <w:proofErr w:type="spellStart"/>
      <w:ins w:id="408"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409"/>
      <w:commentRangeStart w:id="410"/>
      <w:r>
        <w:t>MBDCA</w:t>
      </w:r>
      <w:commentRangeEnd w:id="409"/>
      <w:r w:rsidR="00AC1B4D">
        <w:rPr>
          <w:rStyle w:val="Refdecomentario"/>
        </w:rPr>
        <w:commentReference w:id="409"/>
      </w:r>
      <w:commentRangeEnd w:id="410"/>
      <w:r w:rsidR="001C288C">
        <w:rPr>
          <w:rStyle w:val="Refdecomentario"/>
        </w:rPr>
        <w:commentReference w:id="410"/>
      </w:r>
      <w:ins w:id="411" w:author="Javier Vijande Asenjo" w:date="2023-11-16T13:35:00Z">
        <w:r w:rsidR="00AC1B4D">
          <w:t>)</w:t>
        </w:r>
      </w:ins>
      <w:r>
        <w:t>. El grupo de trabajo AAPM/ESTRO/ABG</w:t>
      </w:r>
      <w:ins w:id="412"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413" w:name="_Toc148271468"/>
      <w:bookmarkStart w:id="414" w:name="sec-q2"/>
      <w:bookmarkEnd w:id="403"/>
      <w:r>
        <w:t>2.2.2 Q2—Registro de imágenes y utilidades para gestionar información de tratamientos previos</w:t>
      </w:r>
      <w:bookmarkEnd w:id="413"/>
    </w:p>
    <w:p w14:paraId="3834B46E" w14:textId="3BEE5D85" w:rsidR="009574C6" w:rsidRDefault="00E223CA" w:rsidP="00610AC2">
      <w:pPr>
        <w:pStyle w:val="FirstParagraph"/>
        <w:jc w:val="both"/>
      </w:pPr>
      <w:r>
        <w:t>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415" w:name="_Toc148271469"/>
      <w:bookmarkStart w:id="416" w:name="sec-q3"/>
      <w:bookmarkEnd w:id="414"/>
      <w:r>
        <w:t>2.2.3 Q3—Contorneo en MRI. Eliminar la componente intracavitaria</w:t>
      </w:r>
      <w:bookmarkEnd w:id="415"/>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proximidades del aplicador puede afectar a la precisión de los parámetros </w:t>
      </w:r>
      <w:r>
        <w:lastRenderedPageBreak/>
        <w:t>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417" w:name="_Toc148271470"/>
      <w:bookmarkStart w:id="418" w:name="sec-q4"/>
      <w:bookmarkEnd w:id="416"/>
      <w:r>
        <w:t>2.2.4 Q4—Reconstrucción de catéteres. Bibliotecas de la componente intracavitaria</w:t>
      </w:r>
      <w:bookmarkEnd w:id="417"/>
    </w:p>
    <w:p w14:paraId="0F5EFC7F" w14:textId="671FE38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419" w:name="_Toc148271471"/>
      <w:bookmarkStart w:id="420" w:name="sec-q5"/>
      <w:bookmarkEnd w:id="418"/>
      <w:r>
        <w:t>2.2.5 Q5—Reconstrucción de agujas. Parte intersticial</w:t>
      </w:r>
      <w:bookmarkEnd w:id="419"/>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421" w:name="_Toc148271472"/>
      <w:bookmarkStart w:id="422" w:name="sec-q6"/>
      <w:bookmarkEnd w:id="420"/>
      <w:r>
        <w:t>2.2.6 Q6—Interpolación de imágenes</w:t>
      </w:r>
      <w:bookmarkEnd w:id="421"/>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423" w:name="_Toc148271473"/>
      <w:bookmarkStart w:id="424" w:name="sec-q7"/>
      <w:bookmarkEnd w:id="422"/>
      <w:r>
        <w:lastRenderedPageBreak/>
        <w:t>2.2.7 Q7—Uso del EQD2 en la optimización del tratamiento</w:t>
      </w:r>
      <w:bookmarkEnd w:id="423"/>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425" w:name="_Toc148271474"/>
      <w:bookmarkStart w:id="426" w:name="sec-q8"/>
      <w:bookmarkEnd w:id="424"/>
      <w:r>
        <w:t>2.2.8 Q8—Uso del EQD2 para evaluar el tratamiento con la parte de radioterapia externa. Restricciones óptimas y obligatorias</w:t>
      </w:r>
      <w:bookmarkEnd w:id="425"/>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427" w:name="_Toc148271475"/>
      <w:bookmarkStart w:id="428" w:name="sec-q9"/>
      <w:bookmarkEnd w:id="426"/>
      <w:r>
        <w:t>2.2.9 Q9—Bloqueo de pesos</w:t>
      </w:r>
      <w:bookmarkEnd w:id="427"/>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429" w:name="_Toc148271476"/>
      <w:bookmarkStart w:id="430" w:name="sec-q10"/>
      <w:bookmarkEnd w:id="428"/>
      <w:r>
        <w:t>2.2.10 Q10—Métodos de optimización. Registro de los parámetros D90 y D2cc</w:t>
      </w:r>
      <w:bookmarkEnd w:id="429"/>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431" w:name="_Toc148271477"/>
      <w:bookmarkStart w:id="432" w:name="sec-q11"/>
      <w:bookmarkEnd w:id="430"/>
      <w:r>
        <w:t>2.2.11 Q11—Resolución de los histogramas dosis-volumen</w:t>
      </w:r>
      <w:bookmarkEnd w:id="431"/>
    </w:p>
    <w:p w14:paraId="6E8A8395" w14:textId="029741F5"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433"/>
      <w:commentRangeStart w:id="434"/>
      <w:r>
        <w:t>y D0.1cc. Esta pregunta tuvo como objetivo identificar las estrategias de los diferentes TPS para poder calcular las dosis depositadas para volúmenes de hasta 0</w:t>
      </w:r>
      <w:ins w:id="435" w:author="Antonio Otal Palacin" w:date="2023-12-26T13:03:00Z">
        <w:r w:rsidR="005832E6">
          <w:t>.</w:t>
        </w:r>
      </w:ins>
      <w:del w:id="436" w:author="Antonio Otal Palacin" w:date="2023-12-26T13:03:00Z">
        <w:r w:rsidDel="005832E6">
          <w:delText>,</w:delText>
        </w:r>
      </w:del>
      <w:r>
        <w:t>1 cm</w:t>
      </w:r>
      <w:commentRangeEnd w:id="433"/>
      <w:r w:rsidR="00AC1B4D">
        <w:rPr>
          <w:rStyle w:val="Refdecomentario"/>
        </w:rPr>
        <w:commentReference w:id="433"/>
      </w:r>
      <w:commentRangeEnd w:id="434"/>
      <w:r w:rsidR="005832E6">
        <w:rPr>
          <w:rStyle w:val="Refdecomentario"/>
        </w:rPr>
        <w:commentReference w:id="434"/>
      </w:r>
      <w:r>
        <w:t>.</w:t>
      </w:r>
    </w:p>
    <w:p w14:paraId="52E6EBB4" w14:textId="77777777" w:rsidR="009574C6" w:rsidRDefault="00E223CA" w:rsidP="00610AC2">
      <w:pPr>
        <w:pStyle w:val="Ttulo3"/>
        <w:jc w:val="both"/>
      </w:pPr>
      <w:bookmarkStart w:id="437" w:name="_Toc148271478"/>
      <w:bookmarkStart w:id="438" w:name="sec-q12"/>
      <w:bookmarkEnd w:id="432"/>
      <w:r>
        <w:t>2.2.12 Q12—Localización de los puntos D2cc</w:t>
      </w:r>
      <w:bookmarkEnd w:id="437"/>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439" w:author="Javier Vijande Asenjo" w:date="2023-11-16T13:43:00Z">
        <w:r w:rsidDel="00AC1B4D">
          <w:delText xml:space="preserve"> [</w:delText>
        </w:r>
      </w:del>
      <w:hyperlink w:anchor="ref-nkiwane2015">
        <w:r>
          <w:rPr>
            <w:rStyle w:val="Hipervnculo"/>
            <w:vertAlign w:val="superscript"/>
          </w:rPr>
          <w:t>84</w:t>
        </w:r>
      </w:hyperlink>
      <w:ins w:id="440" w:author="Javier Vijande Asenjo" w:date="2023-11-16T13:43:00Z">
        <w:r w:rsidR="00AC1B4D">
          <w:t>,</w:t>
        </w:r>
      </w:ins>
      <w:del w:id="441" w:author="Javier Vijande Asenjo" w:date="2023-11-16T13:43:00Z">
        <w:r w:rsidDel="00AC1B4D">
          <w:delText>]</w:delText>
        </w:r>
      </w:del>
      <w:hyperlink w:anchor="ref-mazeron2015">
        <w:r>
          <w:rPr>
            <w:rStyle w:val="Hipervnculo"/>
            <w:vertAlign w:val="superscript"/>
          </w:rPr>
          <w:t>85</w:t>
        </w:r>
      </w:hyperlink>
      <w:r>
        <w:t>. Mazeron et al. </w:t>
      </w:r>
      <w:ins w:id="442" w:author="Javier Vijande Asenjo" w:date="2023-11-16T13:43:00Z">
        <w:r w:rsidR="00AC1B4D">
          <w:t>t</w:t>
        </w:r>
      </w:ins>
      <w:del w:id="443"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444" w:name="_Toc148271479"/>
      <w:bookmarkStart w:id="445" w:name="sec-q13"/>
      <w:bookmarkEnd w:id="438"/>
      <w:r>
        <w:t>2.2.13 Q13—Algoritmos de cálculo por heterogeneidad en braquiterapia (MBDCA)</w:t>
      </w:r>
      <w:bookmarkEnd w:id="444"/>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446" w:name="_Toc148271480"/>
      <w:bookmarkStart w:id="447" w:name="resultados"/>
      <w:bookmarkEnd w:id="359"/>
      <w:bookmarkEnd w:id="388"/>
      <w:bookmarkEnd w:id="445"/>
      <w:commentRangeStart w:id="448"/>
      <w:r>
        <w:lastRenderedPageBreak/>
        <w:t>3. Resultados</w:t>
      </w:r>
      <w:bookmarkEnd w:id="446"/>
      <w:commentRangeEnd w:id="448"/>
      <w:r w:rsidR="008248C7">
        <w:rPr>
          <w:rStyle w:val="Refdecomentario"/>
          <w:rFonts w:ascii="Cambria" w:eastAsia="Cambria" w:hAnsi="Cambria"/>
          <w:b w:val="0"/>
          <w:bCs w:val="0"/>
          <w:color w:val="auto"/>
        </w:rPr>
        <w:commentReference w:id="448"/>
      </w:r>
    </w:p>
    <w:p w14:paraId="50BE74B9" w14:textId="77777777" w:rsidR="009574C6" w:rsidRDefault="00E223CA" w:rsidP="00610AC2">
      <w:pPr>
        <w:pStyle w:val="Ttulo2"/>
        <w:jc w:val="both"/>
      </w:pPr>
      <w:bookmarkStart w:id="449" w:name="_Toc148271481"/>
      <w:bookmarkStart w:id="450" w:name="Xe1cc458494bb9190d6f282f24cd1413698a2895"/>
      <w:r>
        <w:t>3.1 A method to incorporate interstitial components into the TPS gynecologic rigid applicator library (Otal2017 publicado en febrero de 2017)</w:t>
      </w:r>
      <w:bookmarkEnd w:id="449"/>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451" w:name="_Toc148271482"/>
      <w:bookmarkStart w:id="452" w:name="Xfb31685143815ddeffb3cab2f30d1288cbf3e00"/>
      <w:bookmarkEnd w:id="450"/>
      <w:r>
        <w:t>3.2 Pre-plan technique feasibility in multi-interstitial/endocavitary perineal gynecological brachytherapy (Rodriguez2017 publicado en octubre 2017)</w:t>
      </w:r>
      <w:bookmarkEnd w:id="451"/>
    </w:p>
    <w:p w14:paraId="0B3131CE" w14:textId="0C1BB45D" w:rsidR="00E64AE8" w:rsidRPr="00E64AE8" w:rsidRDefault="00E64AE8" w:rsidP="00E64AE8">
      <w:pPr>
        <w:shd w:val="clear" w:color="auto" w:fill="FFFFFF"/>
        <w:spacing w:after="0" w:line="285" w:lineRule="atLeast"/>
        <w:rPr>
          <w:ins w:id="453" w:author="Antonio Otal Palacin" w:date="2023-12-27T17:15:00Z"/>
          <w:rFonts w:ascii="Consolas" w:eastAsia="Times New Roman" w:hAnsi="Consolas"/>
          <w:color w:val="000000"/>
          <w:sz w:val="21"/>
          <w:szCs w:val="21"/>
          <w:lang w:val="es-ES" w:eastAsia="es-ES"/>
        </w:rPr>
      </w:pPr>
      <w:ins w:id="454" w:author="Antonio Otal Palacin" w:date="2023-12-27T17:15:00Z">
        <w:r w:rsidRPr="00E64AE8">
          <w:rPr>
            <w:rFonts w:ascii="Consolas" w:eastAsia="Times New Roman" w:hAnsi="Consolas"/>
            <w:color w:val="000000"/>
            <w:sz w:val="21"/>
            <w:szCs w:val="21"/>
            <w:lang w:val="es-ES" w:eastAsia="es-ES"/>
          </w:rPr>
          <w:t xml:space="preserve">La aplicación Java desarrollada presenta una interfaz de usuario amigable, como se muestra en la [figura </w:t>
        </w:r>
        <w:r w:rsidRPr="00E64AE8">
          <w:rPr>
            <w:rFonts w:ascii="Consolas" w:eastAsia="Times New Roman" w:hAnsi="Consolas"/>
            <w:color w:val="0000FF"/>
            <w:sz w:val="21"/>
            <w:szCs w:val="21"/>
            <w:lang w:val="es-ES" w:eastAsia="es-ES"/>
          </w:rPr>
          <w:t>@fig-preplan1</w:t>
        </w:r>
        <w:r w:rsidRPr="00E64AE8">
          <w:rPr>
            <w:rFonts w:ascii="Consolas" w:eastAsia="Times New Roman" w:hAnsi="Consolas"/>
            <w:color w:val="000000"/>
            <w:sz w:val="21"/>
            <w:szCs w:val="21"/>
            <w:lang w:val="es-ES" w:eastAsia="es-ES"/>
          </w:rP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w:t>
        </w:r>
        <w:proofErr w:type="spellStart"/>
        <w:r w:rsidRPr="00E64AE8">
          <w:rPr>
            <w:rFonts w:ascii="Consolas" w:eastAsia="Times New Roman" w:hAnsi="Consolas"/>
            <w:color w:val="000000"/>
            <w:sz w:val="21"/>
            <w:szCs w:val="21"/>
            <w:lang w:val="es-ES" w:eastAsia="es-ES"/>
          </w:rPr>
          <w:t>Oncentra</w:t>
        </w:r>
        <w:proofErr w:type="spellEnd"/>
        <w:r w:rsidRPr="00E64AE8">
          <w:rPr>
            <w:rFonts w:ascii="Consolas" w:eastAsia="Times New Roman" w:hAnsi="Consolas"/>
            <w:color w:val="000000"/>
            <w:sz w:val="21"/>
            <w:szCs w:val="21"/>
            <w:lang w:val="es-ES" w:eastAsia="es-ES"/>
          </w:rPr>
          <w:t xml:space="preserve"> TPS y se optimiza según los objetivos de cobertura de los volúmenes a tratar y de la protección de los OAR. La [figura </w:t>
        </w:r>
        <w:r w:rsidRPr="00E64AE8">
          <w:rPr>
            <w:rFonts w:ascii="Consolas" w:eastAsia="Times New Roman" w:hAnsi="Consolas"/>
            <w:color w:val="0000FF"/>
            <w:sz w:val="21"/>
            <w:szCs w:val="21"/>
            <w:lang w:val="es-ES" w:eastAsia="es-ES"/>
          </w:rPr>
          <w:t>@fig-preplan2</w:t>
        </w:r>
        <w:r w:rsidRPr="00E64AE8">
          <w:rPr>
            <w:rFonts w:ascii="Consolas" w:eastAsia="Times New Roman" w:hAnsi="Consolas"/>
            <w:color w:val="000000"/>
            <w:sz w:val="21"/>
            <w:szCs w:val="21"/>
            <w:lang w:val="es-ES" w:eastAsia="es-ES"/>
          </w:rPr>
          <w:t xml:space="preserve">] </w:t>
        </w:r>
      </w:ins>
      <w:ins w:id="455" w:author="Antonio Otal Palacin" w:date="2023-12-27T18:00:00Z">
        <w:r w:rsidR="00435BD2" w:rsidRPr="00435BD2">
          <w:rPr>
            <w:rFonts w:ascii="Consolas" w:eastAsia="Times New Roman" w:hAnsi="Consolas"/>
            <w:color w:val="000000"/>
            <w:sz w:val="21"/>
            <w:szCs w:val="21"/>
            <w:lang w:val="es-ES" w:eastAsia="es-ES"/>
          </w:rPr>
          <w:t xml:space="preserve">muestra un caso de </w:t>
        </w:r>
        <w:proofErr w:type="spellStart"/>
        <w:r w:rsidR="00435BD2" w:rsidRPr="00435BD2">
          <w:rPr>
            <w:rFonts w:ascii="Consolas" w:eastAsia="Times New Roman" w:hAnsi="Consolas"/>
            <w:color w:val="000000"/>
            <w:sz w:val="21"/>
            <w:szCs w:val="21"/>
            <w:lang w:val="es-ES" w:eastAsia="es-ES"/>
          </w:rPr>
          <w:t>pre-plan</w:t>
        </w:r>
        <w:proofErr w:type="spellEnd"/>
        <w:r w:rsidR="00435BD2" w:rsidRPr="00435BD2">
          <w:rPr>
            <w:rFonts w:ascii="Consolas" w:eastAsia="Times New Roman" w:hAnsi="Consolas"/>
            <w:color w:val="000000"/>
            <w:sz w:val="21"/>
            <w:szCs w:val="21"/>
            <w:lang w:val="es-ES" w:eastAsia="es-ES"/>
          </w:rPr>
          <w:t xml:space="preserve"> virtual de MRI y su planificación ya con el implante hecho</w:t>
        </w:r>
      </w:ins>
      <w:ins w:id="456" w:author="Antonio Otal Palacin" w:date="2023-12-27T17:15:00Z">
        <w:r w:rsidRPr="00E64AE8">
          <w:rPr>
            <w:rFonts w:ascii="Consolas" w:eastAsia="Times New Roman" w:hAnsi="Consolas"/>
            <w:color w:val="000000"/>
            <w:sz w:val="21"/>
            <w:szCs w:val="21"/>
            <w:lang w:val="es-ES" w:eastAsia="es-ES"/>
          </w:rPr>
          <w:t>. En el plan virtual, la plantilla se reconstruye utilizando la biblioteca de</w:t>
        </w:r>
      </w:ins>
      <w:ins w:id="457" w:author="Antonio Otal Palacin" w:date="2023-12-27T17:17:00Z">
        <w:r w:rsidR="00340355">
          <w:rPr>
            <w:rFonts w:ascii="Consolas" w:eastAsia="Times New Roman" w:hAnsi="Consolas"/>
            <w:color w:val="000000"/>
            <w:sz w:val="21"/>
            <w:szCs w:val="21"/>
            <w:lang w:val="es-ES" w:eastAsia="es-ES"/>
          </w:rPr>
          <w:t xml:space="preserve">scrita en </w:t>
        </w:r>
      </w:ins>
      <w:ins w:id="458" w:author="Antonio Otal Palacin" w:date="2023-12-27T17:18:00Z">
        <w:r w:rsidR="00340355">
          <w:rPr>
            <w:rFonts w:ascii="Consolas" w:eastAsia="Times New Roman" w:hAnsi="Consolas"/>
            <w:color w:val="000000"/>
            <w:sz w:val="21"/>
            <w:szCs w:val="21"/>
            <w:lang w:val="es-ES" w:eastAsia="es-ES"/>
          </w:rPr>
          <w:t xml:space="preserve">el apartado </w:t>
        </w:r>
      </w:ins>
      <w:ins w:id="459" w:author="Antonio Otal Palacin" w:date="2023-12-27T17:17:00Z">
        <w:r w:rsidR="00340355">
          <w:rPr>
            <w:rFonts w:ascii="Consolas" w:eastAsia="Times New Roman" w:hAnsi="Consolas"/>
            <w:color w:val="000000"/>
            <w:sz w:val="21"/>
            <w:szCs w:val="21"/>
            <w:lang w:val="es-ES" w:eastAsia="es-ES"/>
          </w:rPr>
          <w:t>3.1</w:t>
        </w:r>
      </w:ins>
      <w:ins w:id="460" w:author="Antonio Otal Palacin" w:date="2023-12-27T17:15:00Z">
        <w:r w:rsidRPr="00E64AE8">
          <w:rPr>
            <w:rFonts w:ascii="Consolas" w:eastAsia="Times New Roman" w:hAnsi="Consolas"/>
            <w:color w:val="000000"/>
            <w:sz w:val="21"/>
            <w:szCs w:val="21"/>
            <w:lang w:val="es-ES" w:eastAsia="es-ES"/>
          </w:rPr>
          <w:t>.</w:t>
        </w:r>
      </w:ins>
    </w:p>
    <w:p w14:paraId="79505365" w14:textId="77777777" w:rsidR="00E64AE8" w:rsidRPr="00E64AE8" w:rsidRDefault="00E64AE8" w:rsidP="00E64AE8">
      <w:pPr>
        <w:shd w:val="clear" w:color="auto" w:fill="FFFFFF"/>
        <w:spacing w:after="0" w:line="285" w:lineRule="atLeast"/>
        <w:rPr>
          <w:ins w:id="461" w:author="Antonio Otal Palacin" w:date="2023-12-27T17:15:00Z"/>
          <w:rFonts w:ascii="Consolas" w:eastAsia="Times New Roman" w:hAnsi="Consolas"/>
          <w:color w:val="000000"/>
          <w:sz w:val="21"/>
          <w:szCs w:val="21"/>
          <w:lang w:val="es-ES" w:eastAsia="es-ES"/>
        </w:rPr>
      </w:pPr>
    </w:p>
    <w:p w14:paraId="199C464D" w14:textId="1948685F" w:rsidR="00E64AE8" w:rsidRPr="00E64AE8" w:rsidRDefault="00E64AE8" w:rsidP="00E64AE8">
      <w:pPr>
        <w:shd w:val="clear" w:color="auto" w:fill="FFFFFF"/>
        <w:spacing w:after="0" w:line="285" w:lineRule="atLeast"/>
        <w:rPr>
          <w:ins w:id="462" w:author="Antonio Otal Palacin" w:date="2023-12-27T17:15:00Z"/>
          <w:rFonts w:ascii="Consolas" w:eastAsia="Times New Roman" w:hAnsi="Consolas"/>
          <w:color w:val="000000"/>
          <w:sz w:val="21"/>
          <w:szCs w:val="21"/>
          <w:lang w:val="es-ES" w:eastAsia="es-ES"/>
        </w:rPr>
      </w:pPr>
    </w:p>
    <w:p w14:paraId="360055AD" w14:textId="568E6C25" w:rsidR="00E64AE8" w:rsidRPr="00E64AE8" w:rsidRDefault="00E223CA">
      <w:pPr>
        <w:pStyle w:val="Textoindependiente"/>
        <w:pPrChange w:id="463" w:author="Antonio Otal Palacin" w:date="2023-12-27T17:15:00Z">
          <w:pPr>
            <w:pStyle w:val="FirstParagraph"/>
            <w:jc w:val="both"/>
          </w:pPr>
        </w:pPrChange>
      </w:pPr>
      <w:commentRangeStart w:id="464"/>
      <w:commentRangeStart w:id="465"/>
      <w:del w:id="466" w:author="Antonio Otal Palacin" w:date="2023-12-27T17:15:00Z">
        <w:r w:rsidDel="00E64AE8">
          <w:delText>Se muestra en la parte de la discusión.</w:delText>
        </w:r>
        <w:commentRangeEnd w:id="464"/>
        <w:r w:rsidR="008248C7" w:rsidDel="00E64AE8">
          <w:rPr>
            <w:rStyle w:val="Refdecomentario"/>
          </w:rPr>
          <w:commentReference w:id="464"/>
        </w:r>
      </w:del>
      <w:commentRangeEnd w:id="465"/>
      <w:r w:rsidR="00340355">
        <w:rPr>
          <w:rStyle w:val="Refdecomentario"/>
        </w:rPr>
        <w:commentReference w:id="465"/>
      </w:r>
    </w:p>
    <w:p w14:paraId="4E68DFD9" w14:textId="0A3DB687" w:rsidR="009574C6" w:rsidRPr="007126FF" w:rsidRDefault="00E223CA" w:rsidP="00610AC2">
      <w:pPr>
        <w:pStyle w:val="Ttulo2"/>
        <w:jc w:val="both"/>
        <w:rPr>
          <w:lang w:val="en-US"/>
        </w:rPr>
      </w:pPr>
      <w:bookmarkStart w:id="467" w:name="_Toc148271483"/>
      <w:bookmarkStart w:id="468" w:name="Xa1e491a3d247103fc27faeae1ae4a3c0c39eaa1"/>
      <w:bookmarkEnd w:id="452"/>
      <w:r w:rsidRPr="007126FF">
        <w:rPr>
          <w:lang w:val="en-US"/>
        </w:rPr>
        <w:lastRenderedPageBreak/>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467"/>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469" w:name="_Toc148271484"/>
      <w:bookmarkStart w:id="470" w:name="sec-a1"/>
      <w:r>
        <w:t>3.3.1 A1—Herramientas de puesta en marcha y control de calidad</w:t>
      </w:r>
      <w:bookmarkEnd w:id="469"/>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1DCE53FB" w:rsidR="009574C6" w:rsidRDefault="00E223CA" w:rsidP="00610AC2">
      <w:pPr>
        <w:pStyle w:val="Textoindependiente"/>
        <w:jc w:val="both"/>
      </w:pPr>
      <w:r>
        <w:t xml:space="preserve">De los tres TPSs analizados, sólo dos incluyen la posibilidad de realizar cálculos de MBDCA. </w:t>
      </w:r>
      <w:commentRangeStart w:id="471"/>
      <w:commentRangeStart w:id="472"/>
      <w:r>
        <w:t xml:space="preserve">Ninguno de los casos de prueba disponibles </w:t>
      </w:r>
      <w:ins w:id="473" w:author="Antonio Otal Palacin" w:date="2023-12-27T17:26:00Z">
        <w:r w:rsidR="00340355">
          <w:t>en e</w:t>
        </w:r>
      </w:ins>
      <w:del w:id="474" w:author="Antonio Otal Palacin" w:date="2023-12-27T17:26:00Z">
        <w:r w:rsidDel="00340355">
          <w:delText>a</w:delText>
        </w:r>
      </w:del>
      <w:r>
        <w:t xml:space="preserve">l momento </w:t>
      </w:r>
      <w:ins w:id="475" w:author="Antonio Otal Palacin" w:date="2023-12-27T17:26:00Z">
        <w:r w:rsidR="00340355">
          <w:t xml:space="preserve">en que se escribió </w:t>
        </w:r>
      </w:ins>
      <w:ins w:id="476" w:author="Antonio Otal Palacin" w:date="2023-12-27T17:27:00Z">
        <w:r w:rsidR="00A9462A">
          <w:t>el manuscrito eran casos clínicos ginecológicos</w:t>
        </w:r>
      </w:ins>
      <w:del w:id="477" w:author="Antonio Otal Palacin" w:date="2023-12-27T17:27:00Z">
        <w:r w:rsidDel="00A9462A">
          <w:delText>de escribir este manuscrito son casos clínicos</w:delText>
        </w:r>
      </w:del>
      <w:ins w:id="478" w:author="Antonio Otal Palacin" w:date="2023-12-27T17:28:00Z">
        <w:r w:rsidR="00A9462A">
          <w:t xml:space="preserve"> aunque</w:t>
        </w:r>
      </w:ins>
      <w:del w:id="479" w:author="Antonio Otal Palacin" w:date="2023-12-27T17:28:00Z">
        <w:r w:rsidDel="00A9462A">
          <w:delText>, y</w:delText>
        </w:r>
      </w:del>
      <w:r>
        <w:t xml:space="preserv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471"/>
      <w:r w:rsidR="008248C7">
        <w:rPr>
          <w:rStyle w:val="Refdecomentario"/>
        </w:rPr>
        <w:commentReference w:id="471"/>
      </w:r>
      <w:commentRangeEnd w:id="472"/>
      <w:r w:rsidR="00A9462A">
        <w:rPr>
          <w:rStyle w:val="Refdecomentario"/>
        </w:rPr>
        <w:commentReference w:id="472"/>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480" w:name="_Toc148271485"/>
      <w:bookmarkStart w:id="481" w:name="sec-a2"/>
      <w:bookmarkEnd w:id="470"/>
      <w:r>
        <w:t>3.3.2 A2—Registro de imágenes y utilidades para gestionar información de tratamientos previos</w:t>
      </w:r>
      <w:bookmarkEnd w:id="480"/>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4F01725"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w:t>
      </w:r>
      <w:r>
        <w:lastRenderedPageBreak/>
        <w:t>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482" w:name="_Toc148271486"/>
      <w:bookmarkStart w:id="483" w:name="sec-a3"/>
      <w:bookmarkEnd w:id="481"/>
      <w:r>
        <w:t>3.3.3 A3—Contorneo en MRI. Eliminar la componente intracavitaria</w:t>
      </w:r>
      <w:bookmarkEnd w:id="482"/>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484" w:name="_Toc148271487"/>
      <w:bookmarkStart w:id="485" w:name="sec-a4"/>
      <w:bookmarkEnd w:id="483"/>
      <w:r>
        <w:t>3.3.4 A4—Reconstrucción de catéteres. Bibliotecas de la componente intracavitaria</w:t>
      </w:r>
      <w:bookmarkEnd w:id="484"/>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486" w:name="_Toc148271488"/>
      <w:bookmarkStart w:id="487" w:name="sec-a5"/>
      <w:bookmarkEnd w:id="485"/>
      <w:r>
        <w:lastRenderedPageBreak/>
        <w:t>3.3.5 A5—Reconstrucción de agujas. Parte intersticial</w:t>
      </w:r>
      <w:bookmarkEnd w:id="486"/>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488"/>
      <w:commentRangeStart w:id="489"/>
      <w:r>
        <w:t>Otal</w:t>
      </w:r>
      <w:commentRangeEnd w:id="488"/>
      <w:r w:rsidR="00455992">
        <w:rPr>
          <w:rStyle w:val="Refdecomentario"/>
        </w:rPr>
        <w:commentReference w:id="488"/>
      </w:r>
      <w:commentRangeEnd w:id="489"/>
      <w:r w:rsidR="00A9462A">
        <w:rPr>
          <w:rStyle w:val="Refdecomentario"/>
        </w:rPr>
        <w:commentReference w:id="489"/>
      </w:r>
      <w:r>
        <w:t xml:space="preserve">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490" w:name="_Toc148271489"/>
      <w:bookmarkStart w:id="491" w:name="sec-a6"/>
      <w:bookmarkEnd w:id="487"/>
      <w:r>
        <w:t>3.3.6 A6—Interpolación de imágenes</w:t>
      </w:r>
      <w:bookmarkEnd w:id="490"/>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492" w:name="_Toc148271490"/>
      <w:bookmarkStart w:id="493" w:name="sec-a7"/>
      <w:bookmarkEnd w:id="491"/>
      <w:r>
        <w:t>3.3.7 A7—Uso del EQD2 en la optimización del tratamiento</w:t>
      </w:r>
      <w:bookmarkEnd w:id="492"/>
    </w:p>
    <w:p w14:paraId="1006BEBE" w14:textId="6123ADB4" w:rsidR="009574C6" w:rsidRDefault="00E223CA" w:rsidP="00610AC2">
      <w:pPr>
        <w:pStyle w:val="FirstParagraph"/>
        <w:jc w:val="both"/>
      </w:pPr>
      <w:r>
        <w:t xml:space="preserve">Sólo uno de los TPSs tiene la opción de importar la información dosimétrica de las fracciones dadas previamente. En este caso, la información del DVH se agrega </w:t>
      </w:r>
      <w:r>
        <w:lastRenderedPageBreak/>
        <w:t>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494" w:name="_Toc148271491"/>
      <w:bookmarkStart w:id="495" w:name="sec-a8"/>
      <w:bookmarkEnd w:id="493"/>
      <w:r>
        <w:t>3.3.8 A8—Uso del EQD2 para evaluar el tratamiento con la parte de radioterapia externa. Restricciones óptimas y obligatorias</w:t>
      </w:r>
      <w:bookmarkEnd w:id="494"/>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496"/>
      <w:commentRangeStart w:id="497"/>
      <w:commentRangeStart w:id="498"/>
      <w:r>
        <w:t xml:space="preserve"> [47]</w:t>
      </w:r>
      <w:commentRangeEnd w:id="496"/>
      <w:r w:rsidR="00455992">
        <w:rPr>
          <w:rStyle w:val="Refdecomentario"/>
        </w:rPr>
        <w:commentReference w:id="496"/>
      </w:r>
      <w:commentRangeEnd w:id="497"/>
      <w:r w:rsidR="005A57FA">
        <w:rPr>
          <w:rStyle w:val="Refdecomentario"/>
        </w:rPr>
        <w:commentReference w:id="497"/>
      </w:r>
      <w:commentRangeEnd w:id="498"/>
      <w:r w:rsidR="005A57FA">
        <w:rPr>
          <w:rStyle w:val="Refdecomentario"/>
        </w:rPr>
        <w:commentReference w:id="498"/>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499" w:name="_Toc148271492"/>
      <w:bookmarkStart w:id="500" w:name="sec-a9"/>
      <w:bookmarkEnd w:id="495"/>
      <w:r>
        <w:t>3.3.9 A9—Bloqueo de pesos</w:t>
      </w:r>
      <w:bookmarkEnd w:id="499"/>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501" w:name="_Toc148271493"/>
      <w:bookmarkStart w:id="502" w:name="sec-a10"/>
      <w:bookmarkEnd w:id="500"/>
      <w:r>
        <w:t>3.3.10 A10—Métodos de optimización. Registro de los parámetros D90 y D2cc</w:t>
      </w:r>
      <w:bookmarkEnd w:id="501"/>
    </w:p>
    <w:p w14:paraId="6466BCA5" w14:textId="77777777" w:rsidR="009574C6" w:rsidRDefault="00E223CA" w:rsidP="00610AC2">
      <w:pPr>
        <w:pStyle w:val="FirstParagraph"/>
        <w:jc w:val="bot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w:t>
      </w:r>
      <w:r>
        <w:lastRenderedPageBreak/>
        <w:t>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503" w:name="_Toc148271494"/>
      <w:bookmarkStart w:id="504" w:name="sec-a11"/>
      <w:bookmarkEnd w:id="502"/>
      <w:r>
        <w:t>3.3.11 A11—Resolución de los histogramas dosis-volumen</w:t>
      </w:r>
      <w:bookmarkEnd w:id="503"/>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505" w:name="_Toc148271495"/>
      <w:bookmarkStart w:id="506" w:name="sec-a12"/>
      <w:bookmarkEnd w:id="504"/>
      <w:r>
        <w:t>3.3.12 A12—Localización de los puntos D2cc</w:t>
      </w:r>
      <w:bookmarkEnd w:id="505"/>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Un valor numérico de D2cc como restricción en el recto y la vejiga no es suficiente para predecir toxicidades posteriores. También es fundamental conocer la posición 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507" w:name="_Toc148271496"/>
      <w:bookmarkStart w:id="508" w:name="sec-a13"/>
      <w:bookmarkEnd w:id="506"/>
      <w:r>
        <w:t>3.3.13 A13—Algoritmos de cálculo por heterogeneidad en braquiterapia (MBDCA)</w:t>
      </w:r>
      <w:bookmarkEnd w:id="507"/>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lastRenderedPageBreak/>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509" w:name="_Toc148271497"/>
      <w:bookmarkStart w:id="510" w:name="artículos"/>
      <w:bookmarkEnd w:id="447"/>
      <w:bookmarkEnd w:id="468"/>
      <w:bookmarkEnd w:id="508"/>
      <w:commentRangeStart w:id="511"/>
      <w:commentRangeStart w:id="512"/>
      <w:r w:rsidRPr="007126FF">
        <w:rPr>
          <w:lang w:val="en-US"/>
        </w:rPr>
        <w:t xml:space="preserve">4. </w:t>
      </w:r>
      <w:proofErr w:type="spellStart"/>
      <w:r w:rsidRPr="007126FF">
        <w:rPr>
          <w:lang w:val="en-US"/>
        </w:rPr>
        <w:t>Artículos</w:t>
      </w:r>
      <w:bookmarkEnd w:id="509"/>
      <w:commentRangeEnd w:id="511"/>
      <w:proofErr w:type="spellEnd"/>
      <w:r w:rsidR="00455992">
        <w:rPr>
          <w:rStyle w:val="Refdecomentario"/>
          <w:rFonts w:ascii="Cambria" w:eastAsia="Cambria" w:hAnsi="Cambria"/>
          <w:b w:val="0"/>
          <w:bCs w:val="0"/>
          <w:color w:val="auto"/>
        </w:rPr>
        <w:commentReference w:id="511"/>
      </w:r>
      <w:commentRangeEnd w:id="512"/>
      <w:r w:rsidR="005A57FA">
        <w:rPr>
          <w:rStyle w:val="Refdecomentario"/>
          <w:rFonts w:ascii="Cambria" w:eastAsia="Cambria" w:hAnsi="Cambria"/>
          <w:b w:val="0"/>
          <w:bCs w:val="0"/>
          <w:color w:val="auto"/>
        </w:rPr>
        <w:commentReference w:id="512"/>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513" w:name="_Toc148271498"/>
      <w:bookmarkStart w:id="514" w:name="X414725efdf4f5c25a432e5106d9846a88f16577"/>
      <w:r w:rsidRPr="007126FF">
        <w:rPr>
          <w:lang w:val="en-US"/>
        </w:rPr>
        <w:lastRenderedPageBreak/>
        <w:t>4.1 A method to incorporate interstitial components into the TPS gynecologic rigid applicator library.</w:t>
      </w:r>
      <w:bookmarkEnd w:id="513"/>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515" w:name="_Toc148271499"/>
      <w:bookmarkStart w:id="516" w:name="Xe90e24b856933ffd896633ae5a759fcba712fdd"/>
      <w:bookmarkEnd w:id="514"/>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515"/>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517" w:name="_Toc148271500"/>
      <w:bookmarkStart w:id="518" w:name="X67104c51de3dfe0dfd6ed483b7ef4f37c8ef2e1"/>
      <w:bookmarkEnd w:id="516"/>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517"/>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519" w:name="_Toc148271501"/>
      <w:bookmarkStart w:id="520" w:name="discusión"/>
      <w:bookmarkEnd w:id="510"/>
      <w:bookmarkEnd w:id="518"/>
      <w:r>
        <w:lastRenderedPageBreak/>
        <w:t>5. Discusión</w:t>
      </w:r>
      <w:bookmarkEnd w:id="519"/>
    </w:p>
    <w:p w14:paraId="3F9CC7F6" w14:textId="77777777" w:rsidR="009574C6" w:rsidRDefault="00E223CA" w:rsidP="00610AC2">
      <w:pPr>
        <w:pStyle w:val="Ttulo2"/>
        <w:jc w:val="both"/>
      </w:pPr>
      <w:bookmarkStart w:id="521" w:name="_Toc148271502"/>
      <w:bookmarkStart w:id="522" w:name="X58958c6aa34ae0cc9f90cbc0dca8fe70ccf8bb0"/>
      <w:r>
        <w:t>5.1 A method to incorporate interstitial components into the TPS gynecologic rigid applicator library (Otal2017 publicado en febrero de 2017)</w:t>
      </w:r>
      <w:bookmarkEnd w:id="521"/>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523"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18026FE8"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524"/>
      <w:commentRangeStart w:id="525"/>
      <w:del w:id="526" w:author="Antonio Otal Palacin" w:date="2023-12-27T17:47:00Z">
        <w:r w:rsidDel="00A74E1C">
          <w:delText>RMN</w:delText>
        </w:r>
        <w:commentRangeEnd w:id="524"/>
        <w:r w:rsidR="008C14E4" w:rsidDel="00A74E1C">
          <w:rPr>
            <w:rStyle w:val="Refdecomentario"/>
          </w:rPr>
          <w:commentReference w:id="524"/>
        </w:r>
      </w:del>
      <w:commentRangeEnd w:id="525"/>
      <w:r w:rsidR="00A74E1C">
        <w:rPr>
          <w:rStyle w:val="Refdecomentario"/>
        </w:rPr>
        <w:commentReference w:id="525"/>
      </w:r>
      <w:ins w:id="527" w:author="Antonio Otal Palacin" w:date="2023-12-27T17:47:00Z">
        <w:r w:rsidR="00A74E1C">
          <w:t>MRI</w:t>
        </w:r>
      </w:ins>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528" w:name="_Toc148271503"/>
      <w:bookmarkStart w:id="529" w:name="X8bcb58ddf730429c505dc339dc2a6cfedd5ee88"/>
      <w:bookmarkEnd w:id="522"/>
      <w:r>
        <w:lastRenderedPageBreak/>
        <w:t>5.2 Pre-plan technique feasibility in multi-interstitial/endocavitary perineal gynecological brachytherapy (Rodriguez2017 publicado en octubre 2017)</w:t>
      </w:r>
      <w:bookmarkEnd w:id="528"/>
    </w:p>
    <w:p w14:paraId="60626570" w14:textId="0BCCE4CD" w:rsidR="009574C6" w:rsidDel="00A74E1C" w:rsidRDefault="00E223CA" w:rsidP="00610AC2">
      <w:pPr>
        <w:pStyle w:val="FirstParagraph"/>
        <w:jc w:val="both"/>
        <w:rPr>
          <w:del w:id="530" w:author="Antonio Otal Palacin" w:date="2023-12-27T17:55:00Z"/>
        </w:rPr>
      </w:pPr>
      <w:del w:id="531" w:author="Antonio Otal Palacin" w:date="2023-12-27T17:55:00Z">
        <w:r w:rsidDel="00A74E1C">
          <w:delText xml:space="preserve">La aplicación Java desarrollada presenta una interfaz de usuario amigable, como se muestra en la </w:delText>
        </w:r>
        <w:r w:rsidDel="00A74E1C">
          <w:fldChar w:fldCharType="begin"/>
        </w:r>
        <w:r w:rsidDel="00A74E1C">
          <w:delInstrText>HYPERLINK \l "fig-preplan1" \h</w:delInstrText>
        </w:r>
        <w:r w:rsidDel="00A74E1C">
          <w:fldChar w:fldCharType="separate"/>
        </w:r>
        <w:r w:rsidDel="00A74E1C">
          <w:rPr>
            <w:rStyle w:val="Hipervnculo"/>
          </w:rPr>
          <w:delText>figura 5.1</w:delText>
        </w:r>
        <w:r w:rsidDel="00A74E1C">
          <w:rPr>
            <w:rStyle w:val="Hipervnculo"/>
          </w:rPr>
          <w:fldChar w:fldCharType="end"/>
        </w:r>
        <w:r w:rsidDel="00A74E1C">
          <w:delTex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delText>
        </w:r>
        <w:r w:rsidDel="00A74E1C">
          <w:fldChar w:fldCharType="begin"/>
        </w:r>
        <w:r w:rsidDel="00A74E1C">
          <w:delInstrText>HYPERLINK \l "fig-preplan2" \h</w:delInstrText>
        </w:r>
        <w:r w:rsidDel="00A74E1C">
          <w:fldChar w:fldCharType="separate"/>
        </w:r>
        <w:r w:rsidDel="00A74E1C">
          <w:rPr>
            <w:rStyle w:val="Hipervnculo"/>
          </w:rPr>
          <w:delText>figura 5.2</w:delText>
        </w:r>
        <w:r w:rsidDel="00A74E1C">
          <w:rPr>
            <w:rStyle w:val="Hipervnculo"/>
          </w:rPr>
          <w:fldChar w:fldCharType="end"/>
        </w:r>
        <w:r w:rsidDel="00A74E1C">
          <w:delText xml:space="preserve"> muestra un caso de pre-plan virtual de </w:delText>
        </w:r>
      </w:del>
      <w:del w:id="532" w:author="Antonio Otal Palacin" w:date="2023-12-27T17:52:00Z">
        <w:r w:rsidDel="00A74E1C">
          <w:delText xml:space="preserve">RMN </w:delText>
        </w:r>
      </w:del>
      <w:del w:id="533" w:author="Antonio Otal Palacin" w:date="2023-12-27T17:55:00Z">
        <w:r w:rsidDel="00A74E1C">
          <w:delText xml:space="preserve">y planificación de </w:delText>
        </w:r>
      </w:del>
      <w:del w:id="534" w:author="Antonio Otal Palacin" w:date="2023-12-27T17:52:00Z">
        <w:r w:rsidDel="00A74E1C">
          <w:delText xml:space="preserve">RMN </w:delText>
        </w:r>
      </w:del>
      <w:del w:id="535" w:author="Antonio Otal Palacin" w:date="2023-12-27T17:55:00Z">
        <w:r w:rsidDel="00A74E1C">
          <w:delText>para dosimetría. En el plan virtual, la plantilla se reconstruye utilizando la biblioteca</w:delText>
        </w:r>
      </w:del>
      <w:del w:id="536" w:author="Antonio Otal Palacin" w:date="2023-12-27T17:48:00Z">
        <w:r w:rsidDel="00A74E1C">
          <w:delText xml:space="preserve"> de un </w:delText>
        </w:r>
        <w:commentRangeStart w:id="537"/>
        <w:commentRangeStart w:id="538"/>
        <w:r w:rsidDel="00A74E1C">
          <w:delText>trabajo anterior de los autores</w:delText>
        </w:r>
        <w:r w:rsidDel="00A74E1C">
          <w:fldChar w:fldCharType="begin"/>
        </w:r>
        <w:r w:rsidDel="00A74E1C">
          <w:delInstrText>HYPERLINK \l "X4d9ef2d0b6e6345ebd21eac0a1e35fda0b4e3ed" \h</w:delInstrText>
        </w:r>
        <w:r w:rsidDel="00A74E1C">
          <w:fldChar w:fldCharType="separate"/>
        </w:r>
        <w:r w:rsidDel="00A74E1C">
          <w:rPr>
            <w:rStyle w:val="Hipervnculo"/>
            <w:vertAlign w:val="superscript"/>
          </w:rPr>
          <w:delText>101</w:delText>
        </w:r>
        <w:r w:rsidDel="00A74E1C">
          <w:rPr>
            <w:rStyle w:val="Hipervnculo"/>
            <w:vertAlign w:val="superscript"/>
          </w:rPr>
          <w:fldChar w:fldCharType="end"/>
        </w:r>
      </w:del>
      <w:del w:id="539" w:author="Antonio Otal Palacin" w:date="2023-12-27T17:55:00Z">
        <w:r w:rsidDel="00A74E1C">
          <w:delText>.</w:delText>
        </w:r>
        <w:commentRangeEnd w:id="537"/>
        <w:r w:rsidR="008C14E4" w:rsidDel="00A74E1C">
          <w:rPr>
            <w:rStyle w:val="Refdecomentario"/>
          </w:rPr>
          <w:commentReference w:id="537"/>
        </w:r>
        <w:commentRangeEnd w:id="538"/>
        <w:r w:rsidR="00A74E1C" w:rsidDel="00A74E1C">
          <w:rPr>
            <w:rStyle w:val="Refdecomentario"/>
          </w:rPr>
          <w:commentReference w:id="538"/>
        </w:r>
      </w:del>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540"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540"/>
      </w:tr>
    </w:tbl>
    <w:p w14:paraId="513A7E95" w14:textId="07106D5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ins w:id="541" w:author="Antonio Otal Palacin" w:date="2023-12-27T18:01:00Z">
        <w:r w:rsidR="00435BD2">
          <w:t>Según GEC-ESTRO</w:t>
        </w:r>
        <w:r w:rsidR="00435BD2">
          <w:fldChar w:fldCharType="begin"/>
        </w:r>
        <w:r w:rsidR="00435BD2">
          <w:instrText>HYPERLINK \l "ref-gecestrohandbook2002" \h</w:instrText>
        </w:r>
        <w:r w:rsidR="00435BD2">
          <w:fldChar w:fldCharType="separate"/>
        </w:r>
        <w:r w:rsidR="00435BD2">
          <w:rPr>
            <w:rStyle w:val="Hipervnculo"/>
            <w:vertAlign w:val="superscript"/>
          </w:rPr>
          <w:t>102</w:t>
        </w:r>
        <w:r w:rsidR="00435BD2">
          <w:rPr>
            <w:rStyle w:val="Hipervnculo"/>
            <w:vertAlign w:val="superscript"/>
          </w:rPr>
          <w:fldChar w:fldCharType="end"/>
        </w:r>
        <w:r w:rsidR="00435BD2">
          <w:t xml:space="preserve"> </w:t>
        </w:r>
      </w:ins>
      <w:commentRangeStart w:id="542"/>
      <w:commentRangeStart w:id="543"/>
      <w:r>
        <w:t>“Un implante subóptimo nunca puede transformarse en una aplicación satisfactoria mediante ninguna forma de optimización de la planificación del tratamiento”</w:t>
      </w:r>
      <w:commentRangeEnd w:id="542"/>
      <w:r w:rsidR="008C14E4">
        <w:rPr>
          <w:rStyle w:val="Refdecomentario"/>
        </w:rPr>
        <w:commentReference w:id="542"/>
      </w:r>
      <w:commentRangeEnd w:id="543"/>
      <w:r w:rsidR="00435BD2">
        <w:rPr>
          <w:rStyle w:val="Refdecomentario"/>
        </w:rPr>
        <w:commentReference w:id="543"/>
      </w:r>
      <w:del w:id="544" w:author="Antonio Otal Palacin" w:date="2023-12-27T18:01:00Z">
        <w:r w:rsidDel="00435BD2">
          <w:fldChar w:fldCharType="begin"/>
        </w:r>
        <w:r w:rsidDel="00435BD2">
          <w:delInstrText>HYPERLINK \l "ref-gecestrohandbook2002" \h</w:delInstrText>
        </w:r>
        <w:r w:rsidDel="00435BD2">
          <w:fldChar w:fldCharType="separate"/>
        </w:r>
        <w:r w:rsidDel="00435BD2">
          <w:rPr>
            <w:rStyle w:val="Hipervnculo"/>
            <w:vertAlign w:val="superscript"/>
          </w:rPr>
          <w:delText>102</w:delText>
        </w:r>
        <w:r w:rsidDel="00435BD2">
          <w:rPr>
            <w:rStyle w:val="Hipervnculo"/>
            <w:vertAlign w:val="superscript"/>
          </w:rPr>
          <w:fldChar w:fldCharType="end"/>
        </w:r>
      </w:del>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545"/>
      <w:commentRangeStart w:id="546"/>
      <w:del w:id="547" w:author="Antonio Otal Palacin" w:date="2023-12-27T18:02:00Z">
        <w:r w:rsidDel="00435BD2">
          <w:delText>TC</w:delText>
        </w:r>
      </w:del>
      <w:ins w:id="548" w:author="Antonio Otal Palacin" w:date="2023-12-27T18:02:00Z">
        <w:r w:rsidR="00435BD2">
          <w:t>CT</w:t>
        </w:r>
      </w:ins>
      <w:r>
        <w:t>-</w:t>
      </w:r>
      <w:del w:id="549" w:author="Antonio Otal Palacin" w:date="2023-12-27T18:02:00Z">
        <w:r w:rsidDel="00435BD2">
          <w:delText>RM</w:delText>
        </w:r>
      </w:del>
      <w:commentRangeEnd w:id="545"/>
      <w:commentRangeEnd w:id="546"/>
      <w:ins w:id="550" w:author="Antonio Otal Palacin" w:date="2023-12-27T18:02:00Z">
        <w:r w:rsidR="00435BD2">
          <w:t>MRI</w:t>
        </w:r>
      </w:ins>
      <w:r w:rsidR="008C14E4">
        <w:rPr>
          <w:rStyle w:val="Refdecomentario"/>
        </w:rPr>
        <w:commentReference w:id="545"/>
      </w:r>
      <w:r w:rsidR="00435BD2">
        <w:rPr>
          <w:rStyle w:val="Refdecomentario"/>
        </w:rPr>
        <w:commentReference w:id="546"/>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w:t>
      </w:r>
      <w:r>
        <w:lastRenderedPageBreak/>
        <w:t>real de los 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551"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551"/>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552" w:name="_Toc148271504"/>
      <w:bookmarkStart w:id="553" w:name="X232558a345781676e74a2b7234ae7f7d9d4ae39"/>
      <w:bookmarkEnd w:id="529"/>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552"/>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6920B97C" w:rsidR="009574C6" w:rsidRDefault="00435BD2" w:rsidP="00610AC2">
      <w:pPr>
        <w:pStyle w:val="Textoindependiente"/>
        <w:jc w:val="both"/>
      </w:pPr>
      <w:ins w:id="554" w:author="Antonio Otal Palacin" w:date="2023-12-27T18:03:00Z">
        <w:r>
          <w:t>El paqu</w:t>
        </w:r>
      </w:ins>
      <w:ins w:id="555" w:author="Antonio Otal Palacin" w:date="2023-12-27T18:04:00Z">
        <w:r>
          <w:t xml:space="preserve">ete de software </w:t>
        </w:r>
        <w:proofErr w:type="spellStart"/>
        <w:r>
          <w:t>Velocity</w:t>
        </w:r>
        <w:proofErr w:type="spellEnd"/>
        <w:r>
          <w:t xml:space="preserve"> (</w:t>
        </w:r>
      </w:ins>
      <w:proofErr w:type="spellStart"/>
      <w:ins w:id="556" w:author="Antonio Otal Palacin" w:date="2023-12-27T18:06:00Z">
        <w:r>
          <w:t>Varian</w:t>
        </w:r>
        <w:proofErr w:type="spellEnd"/>
        <w:r>
          <w:t xml:space="preserve"> Medical </w:t>
        </w:r>
        <w:proofErr w:type="spellStart"/>
        <w:r>
          <w:t>Systems</w:t>
        </w:r>
        <w:proofErr w:type="spellEnd"/>
        <w:r>
          <w:t>, Palo Alto, CA, USA</w:t>
        </w:r>
      </w:ins>
      <w:ins w:id="557" w:author="Antonio Otal Palacin" w:date="2023-12-27T18:04:00Z">
        <w:r>
          <w:t xml:space="preserve">) </w:t>
        </w:r>
      </w:ins>
      <w:commentRangeStart w:id="558"/>
      <w:commentRangeStart w:id="559"/>
      <w:del w:id="560" w:author="Antonio Otal Palacin" w:date="2023-12-27T18:03:00Z">
        <w:r w:rsidR="00E223CA" w:rsidDel="00435BD2">
          <w:delText xml:space="preserve">Existe un software de segmentación </w:delText>
        </w:r>
        <w:commentRangeEnd w:id="558"/>
        <w:r w:rsidR="008C14E4" w:rsidDel="00435BD2">
          <w:rPr>
            <w:rStyle w:val="Refdecomentario"/>
          </w:rPr>
          <w:commentReference w:id="558"/>
        </w:r>
      </w:del>
      <w:commentRangeEnd w:id="559"/>
      <w:r w:rsidR="009B7235">
        <w:rPr>
          <w:rStyle w:val="Refdecomentario"/>
        </w:rPr>
        <w:commentReference w:id="559"/>
      </w:r>
      <w:del w:id="561" w:author="Antonio Otal Palacin" w:date="2023-12-27T18:04:00Z">
        <w:r w:rsidR="00E223CA" w:rsidDel="00435BD2">
          <w:delText xml:space="preserve">que </w:delText>
        </w:r>
      </w:del>
      <w:r w:rsidR="00E223CA">
        <w:t>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lastRenderedPageBreak/>
        <w:t>Otras herramientas, esta vez relacionadas con la segmentación de volúmenes clínicos y órganos en riesgo, que sería interesante incorporar a los TPS específicos de 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562" w:name="_Toc148271505"/>
      <w:bookmarkStart w:id="563" w:name="discusión-general"/>
      <w:bookmarkEnd w:id="553"/>
      <w:r>
        <w:t>5.4 Discusión general</w:t>
      </w:r>
      <w:bookmarkEnd w:id="562"/>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30B5B10C"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w:t>
      </w:r>
      <w:ins w:id="564" w:author="Antonio Otal Palacin" w:date="2023-12-27T18:13:00Z">
        <w:r w:rsidR="009B7235">
          <w:t>aplicador Benidorm</w:t>
        </w:r>
      </w:ins>
      <w:del w:id="565" w:author="Antonio Otal Palacin" w:date="2023-12-27T18:13:00Z">
        <w:r w:rsidDel="009B7235">
          <w:delText>TB</w:delText>
        </w:r>
      </w:del>
      <w:del w:id="566" w:author="Antonio Otal Palacin" w:date="2023-12-27T18:11:00Z">
        <w:r w:rsidDel="009B7235">
          <w:delText>)</w:delText>
        </w:r>
      </w:del>
      <w:r>
        <w:t xml:space="preserve"> </w:t>
      </w:r>
      <w:ins w:id="567" w:author="Antonio Otal Palacin" w:date="2023-12-27T18:14:00Z">
        <w:r w:rsidR="009B7235">
          <w:t>(</w:t>
        </w:r>
      </w:ins>
      <w:hyperlink w:anchor="sec-templatebenidorm">
        <w:r>
          <w:rPr>
            <w:rStyle w:val="Hipervnculo"/>
          </w:rPr>
          <w:t>sección 2.1.4</w:t>
        </w:r>
      </w:hyperlink>
      <w:ins w:id="568" w:author="Antonio Otal Palacin" w:date="2023-12-27T18:14:00Z">
        <w:r w:rsidR="009B7235">
          <w:rPr>
            <w:rStyle w:val="Hipervnculo"/>
          </w:rPr>
          <w:t>)</w:t>
        </w:r>
      </w:ins>
      <w:r>
        <w:t xml:space="preserve">. Va a ser diseñado para tumores ginecológicos, con un enfoque especial en el carcinoma de cérvix localmente avanzado. Este dispositivo permite la </w:t>
      </w:r>
      <w:r>
        <w:lastRenderedPageBreak/>
        <w:t xml:space="preserve">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w:t>
      </w:r>
      <w:proofErr w:type="spellStart"/>
      <w:r>
        <w:t>Richart</w:t>
      </w:r>
      <w:proofErr w:type="spellEnd"/>
      <w:r>
        <w:t xml:space="preserve"> et al</w:t>
      </w:r>
      <w:ins w:id="569" w:author="Antonio Otal Palacin" w:date="2023-12-27T18:10:00Z">
        <w:r w:rsidR="009B7235">
          <w:t>.</w:t>
        </w:r>
      </w:ins>
      <w:r>
        <w:t xml:space="preserve">, se abordan los problemas de reconstrucción de agujas de titanio en el contexto del uso del </w:t>
      </w:r>
      <w:del w:id="570" w:author="Antonio Otal Palacin" w:date="2023-12-27T18:14:00Z">
        <w:r w:rsidDel="009B7235">
          <w:delText xml:space="preserve">TB </w:delText>
        </w:r>
      </w:del>
      <w:ins w:id="571" w:author="Antonio Otal Palacin" w:date="2023-12-27T18:14:00Z">
        <w:r w:rsidR="009B7235">
          <w:t xml:space="preserve">aplicador Benidorm </w:t>
        </w:r>
      </w:ins>
      <w:r>
        <w:t>para implantes intersticiales en radioterapia.</w:t>
      </w:r>
    </w:p>
    <w:p w14:paraId="78EAFD3E" w14:textId="3E6AA6A9" w:rsidR="009574C6" w:rsidRDefault="00E223CA" w:rsidP="00610AC2">
      <w:pPr>
        <w:pStyle w:val="Textoindependiente"/>
        <w:jc w:val="both"/>
      </w:pPr>
      <w:r>
        <w:t>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r w:rsidR="00B21D0F">
        <w:t>,</w:t>
      </w:r>
      <w:r>
        <w:t xml:space="preserve"> como hemos visto, además de modificar el modelo de aplicador Utrecht de la biblioteca para añadir la parte instersticial, se introduce un aplicador nuevo en la misma, el </w:t>
      </w:r>
      <w:del w:id="572" w:author="Antonio Otal Palacin" w:date="2023-12-27T18:16:00Z">
        <w:r w:rsidDel="009B7235">
          <w:delText xml:space="preserve">Template </w:delText>
        </w:r>
      </w:del>
      <w:ins w:id="573" w:author="Antonio Otal Palacin" w:date="2023-12-27T18:16:00Z">
        <w:r w:rsidR="009B7235">
          <w:t xml:space="preserve">aplicador </w:t>
        </w:r>
      </w:ins>
      <w:r>
        <w:t>Benidorm.</w:t>
      </w:r>
    </w:p>
    <w:p w14:paraId="6A023393" w14:textId="426CF8A2" w:rsidR="009574C6" w:rsidRDefault="00E223CA" w:rsidP="00610AC2">
      <w:pPr>
        <w:pStyle w:val="Textoindependiente"/>
        <w:jc w:val="both"/>
      </w:pPr>
      <w:r>
        <w:t xml:space="preserve">La inclusión del </w:t>
      </w:r>
      <w:del w:id="574" w:author="Antonio Otal Palacin" w:date="2023-12-27T18:17:00Z">
        <w:r w:rsidDel="009B7235">
          <w:delText xml:space="preserve">Template </w:delText>
        </w:r>
      </w:del>
      <w:ins w:id="575" w:author="Antonio Otal Palacin" w:date="2023-12-27T18:17:00Z">
        <w:r w:rsidR="009B7235">
          <w:t xml:space="preserve">aplicador </w:t>
        </w:r>
      </w:ins>
      <w:r>
        <w:t xml:space="preserve">Benidorm en la biblioteca de Oncentra sugiere la posibilidad de utilizar el modelo virtual de dicho aplicador como una manera de diseñar la carga de agujas y la profundidad de inserción aprovechando la MR previa al tratamiento que ya se hacía con el mismo </w:t>
      </w:r>
      <w:proofErr w:type="gramStart"/>
      <w:r>
        <w:t>propósito</w:t>
      </w:r>
      <w:proofErr w:type="gramEnd"/>
      <w:r>
        <w:t xml:space="preserve">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3E4188EB" w:rsidR="009574C6" w:rsidDel="00B21D0F" w:rsidRDefault="00B21D0F" w:rsidP="00610AC2">
      <w:pPr>
        <w:pStyle w:val="Textoindependiente"/>
        <w:jc w:val="both"/>
        <w:rPr>
          <w:del w:id="576" w:author="Javier Vijande Asenjo" w:date="2023-11-16T14:08:00Z"/>
        </w:rPr>
      </w:pPr>
      <w:commentRangeStart w:id="577"/>
      <w:commentRangeStart w:id="578"/>
      <w:commentRangeEnd w:id="577"/>
      <w:r>
        <w:rPr>
          <w:rStyle w:val="Refdecomentario"/>
        </w:rPr>
        <w:commentReference w:id="577"/>
      </w:r>
      <w:commentRangeEnd w:id="578"/>
      <w:r w:rsidR="002D5868">
        <w:rPr>
          <w:rStyle w:val="Refdecomentario"/>
        </w:rPr>
        <w:commentReference w:id="578"/>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xml:space="preserve">). Dichos soportes se fabricaron con el uso de una impresora 3D hechas de ácido poliláctido (PLA). La colocación de los </w:t>
      </w:r>
      <w:r>
        <w:lastRenderedPageBreak/>
        <w:t>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579" w:name="fig-viena1"/>
                        <w:bookmarkStart w:id="580"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579"/>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581"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581"/>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580"/>
      </w:tr>
    </w:tbl>
    <w:p w14:paraId="6C1241AC" w14:textId="7145E10A" w:rsidR="009574C6" w:rsidDel="00B21D0F" w:rsidRDefault="00B21D0F" w:rsidP="00610AC2">
      <w:pPr>
        <w:pStyle w:val="Textoindependiente"/>
        <w:jc w:val="both"/>
        <w:rPr>
          <w:del w:id="582" w:author="Javier Vijande Asenjo" w:date="2023-11-16T14:09:00Z"/>
        </w:rPr>
      </w:pPr>
      <w:commentRangeStart w:id="583"/>
      <w:commentRangeStart w:id="584"/>
      <w:commentRangeEnd w:id="583"/>
      <w:r>
        <w:rPr>
          <w:rStyle w:val="Refdecomentario"/>
        </w:rPr>
        <w:commentReference w:id="583"/>
      </w:r>
      <w:commentRangeEnd w:id="584"/>
      <w:r w:rsidR="002D5868">
        <w:rPr>
          <w:rStyle w:val="Refdecomentario"/>
        </w:rPr>
        <w:commentReference w:id="584"/>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14DEB6E7" w14:textId="46E9D3D8" w:rsidR="009574C6" w:rsidRDefault="00E223CA" w:rsidP="00610AC2">
      <w:pPr>
        <w:pStyle w:val="Textoindependiente"/>
        <w:jc w:val="both"/>
      </w:pPr>
      <w:r>
        <w:t xml:space="preserve">En el trabajo de </w:t>
      </w:r>
      <w:ins w:id="585"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5DC16A67"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w:t>
      </w:r>
      <w:r>
        <w:lastRenderedPageBreak/>
        <w:t xml:space="preserve">misma lo que hace que en el ajuste exista una indeterminación mayor que en el caso de los ovoides los cuales forman un ángulo que minimiza la incertidumbre en la dirección </w:t>
      </w:r>
      <w:proofErr w:type="gramStart"/>
      <w:r>
        <w:t>cráneo-caudal</w:t>
      </w:r>
      <w:proofErr w:type="gramEnd"/>
      <w:r>
        <w:t xml:space="preserve">. </w:t>
      </w:r>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586"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t>Figura 5.4: Histograma de distancias entre los canales en la MRI y las obtenidas mediante la transformación del modelo de la biblioteca</w:t>
            </w:r>
          </w:p>
        </w:tc>
        <w:bookmarkEnd w:id="586"/>
      </w:tr>
    </w:tbl>
    <w:p w14:paraId="7AD1074D" w14:textId="14BA5D49" w:rsidR="009574C6" w:rsidRDefault="00E223CA" w:rsidP="00610AC2">
      <w:pPr>
        <w:pStyle w:val="Textoindependiente"/>
        <w:jc w:val="both"/>
      </w:pPr>
      <w:r>
        <w:t xml:space="preserve">El método descrito en Otal et </w:t>
      </w:r>
      <w:commentRangeStart w:id="587"/>
      <w:commentRangeStart w:id="588"/>
      <w:r>
        <w:t>al</w:t>
      </w:r>
      <w:commentRangeEnd w:id="587"/>
      <w:r w:rsidR="00810959">
        <w:rPr>
          <w:rStyle w:val="Refdecomentario"/>
        </w:rPr>
        <w:commentReference w:id="587"/>
      </w:r>
      <w:commentRangeEnd w:id="588"/>
      <w:r w:rsidR="002D5868">
        <w:rPr>
          <w:rStyle w:val="Refdecomentario"/>
        </w:rPr>
        <w:commentReference w:id="588"/>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589" w:name="fig-fletcher1"/>
                        <w:bookmarkStart w:id="590"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lastRenderedPageBreak/>
                          <w:t>(a) Detalle de los parámetros de distancia sobre un modelo de CAD</w:t>
                        </w:r>
                      </w:p>
                    </w:tc>
                    <w:bookmarkEnd w:id="589"/>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lastRenderedPageBreak/>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591"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591"/>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590"/>
      </w:tr>
    </w:tbl>
    <w:p w14:paraId="690C96F9" w14:textId="070CF5F3" w:rsidR="009574C6" w:rsidRDefault="00E223CA" w:rsidP="00610AC2">
      <w:pPr>
        <w:pStyle w:val="Textoindependiente"/>
        <w:jc w:val="both"/>
      </w:pPr>
      <w:r>
        <w:lastRenderedPageBreak/>
        <w:t>Posteriormente, en el año 2021 Otal</w:t>
      </w:r>
      <w:del w:id="592"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593" w:author="Javier Vijande Asenjo" w:date="2023-11-16T14:13:00Z">
        <w:r w:rsidDel="00810959">
          <w:delText>2019_p</w:delText>
        </w:r>
      </w:del>
      <w:r>
        <w:t xml:space="preserve"> et </w:t>
      </w:r>
      <w:commentRangeStart w:id="594"/>
      <w:commentRangeStart w:id="595"/>
      <w:r>
        <w:t>al</w:t>
      </w:r>
      <w:commentRangeEnd w:id="594"/>
      <w:r w:rsidR="00810959">
        <w:rPr>
          <w:rStyle w:val="Refdecomentario"/>
        </w:rPr>
        <w:commentReference w:id="594"/>
      </w:r>
      <w:commentRangeEnd w:id="595"/>
      <w:r w:rsidR="002D5868">
        <w:rPr>
          <w:rStyle w:val="Refdecomentario"/>
        </w:rPr>
        <w:commentReference w:id="595"/>
      </w:r>
      <w:r>
        <w:t xml:space="preserve">., ha sido añadida una herramienta que permite la reconstrucción de la parte intersticial a partir de la parte intracavitaria. Las ideas principales para la construcción de la herramienta son las aportadas en el artículo de </w:t>
      </w:r>
      <w:commentRangeStart w:id="596"/>
      <w:commentRangeStart w:id="597"/>
      <w:r>
        <w:t>Otal2017</w:t>
      </w:r>
      <w:commentRangeEnd w:id="596"/>
      <w:r w:rsidR="00810959">
        <w:rPr>
          <w:rStyle w:val="Refdecomentario"/>
        </w:rPr>
        <w:commentReference w:id="596"/>
      </w:r>
      <w:commentRangeEnd w:id="597"/>
      <w:r w:rsidR="002D5868">
        <w:rPr>
          <w:rStyle w:val="Refdecomentario"/>
        </w:rPr>
        <w:commentReference w:id="597"/>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598" w:name="fig-utrecht2"/>
                        <w:bookmarkStart w:id="599"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598"/>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600" w:name="fig-utrecht3"/>
                        <w:r>
                          <w:rPr>
                            <w:noProof/>
                            <w:lang w:val="es-ES"/>
                          </w:rPr>
                          <w:lastRenderedPageBreak/>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600"/>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599"/>
      </w:tr>
    </w:tbl>
    <w:p w14:paraId="276D9E6F" w14:textId="77777777" w:rsidR="009574C6" w:rsidRDefault="00E223CA" w:rsidP="00610AC2">
      <w:pPr>
        <w:pStyle w:val="Textoindependiente"/>
        <w:jc w:val="both"/>
      </w:pPr>
      <w:r>
        <w:lastRenderedPageBreak/>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601"/>
      <w:commentRangeStart w:id="602"/>
      <w:commentRangeStart w:id="603"/>
      <w:r>
        <w:t>Otal2022</w:t>
      </w:r>
      <w:commentRangeEnd w:id="601"/>
      <w:r w:rsidR="00810959">
        <w:rPr>
          <w:rStyle w:val="Refdecomentario"/>
        </w:rPr>
        <w:commentReference w:id="601"/>
      </w:r>
      <w:commentRangeEnd w:id="602"/>
      <w:commentRangeEnd w:id="603"/>
      <w:r w:rsidR="00552B83">
        <w:rPr>
          <w:rStyle w:val="Refdecomentario"/>
        </w:rPr>
        <w:commentReference w:id="602"/>
      </w:r>
      <w:r w:rsidR="00810959">
        <w:rPr>
          <w:rStyle w:val="Refdecomentario"/>
        </w:rPr>
        <w:commentReference w:id="603"/>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604" w:name="_Toc148271506"/>
      <w:bookmarkStart w:id="605" w:name="bibliografía"/>
      <w:bookmarkEnd w:id="520"/>
      <w:bookmarkEnd w:id="563"/>
      <w:proofErr w:type="spellStart"/>
      <w:r w:rsidRPr="007126FF">
        <w:rPr>
          <w:lang w:val="en-US"/>
        </w:rPr>
        <w:t>Bibliografía</w:t>
      </w:r>
      <w:bookmarkEnd w:id="604"/>
      <w:proofErr w:type="spellEnd"/>
    </w:p>
    <w:p w14:paraId="0A5CD2BB" w14:textId="77777777" w:rsidR="009574C6" w:rsidRPr="007126FF" w:rsidRDefault="00E223CA" w:rsidP="00610AC2">
      <w:pPr>
        <w:jc w:val="both"/>
        <w:rPr>
          <w:lang w:val="en-US"/>
        </w:rPr>
      </w:pPr>
      <w:bookmarkStart w:id="606" w:name="ref-goodwin1968"/>
      <w:bookmarkStart w:id="607"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383AA8">
        <w:rPr>
          <w:lang w:val="en-US"/>
          <w:rPrChange w:id="608" w:author="Antonio Otal Palacin" w:date="2023-11-18T17:49:00Z">
            <w:rPr/>
          </w:rPrChange>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E223CA" w:rsidP="00610AC2">
      <w:pPr>
        <w:jc w:val="both"/>
        <w:rPr>
          <w:lang w:val="en-US"/>
        </w:rPr>
      </w:pPr>
      <w:bookmarkStart w:id="609" w:name="ref-adosage1934"/>
      <w:bookmarkEnd w:id="606"/>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383AA8">
        <w:rPr>
          <w:lang w:val="en-US"/>
          <w:rPrChange w:id="610" w:author="Antonio Otal Palacin" w:date="2023-11-18T17:49:00Z">
            <w:rPr/>
          </w:rPrChange>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E223CA" w:rsidP="00610AC2">
      <w:pPr>
        <w:jc w:val="both"/>
        <w:rPr>
          <w:lang w:val="en-US"/>
        </w:rPr>
      </w:pPr>
      <w:bookmarkStart w:id="611" w:name="ref-parker1938"/>
      <w:bookmarkEnd w:id="609"/>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383AA8">
        <w:rPr>
          <w:lang w:val="en-US"/>
          <w:rPrChange w:id="612" w:author="Antonio Otal Palacin" w:date="2023-11-18T17:49:00Z">
            <w:rPr/>
          </w:rPrChange>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E223CA" w:rsidP="00610AC2">
      <w:pPr>
        <w:jc w:val="both"/>
        <w:rPr>
          <w:lang w:val="en-US"/>
        </w:rPr>
      </w:pPr>
      <w:bookmarkStart w:id="613" w:name="ref-thetrea1949b"/>
      <w:bookmarkEnd w:id="611"/>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383AA8">
        <w:rPr>
          <w:lang w:val="en-US"/>
          <w:rPrChange w:id="614" w:author="Antonio Otal Palacin" w:date="2023-11-18T17:49:00Z">
            <w:rPr/>
          </w:rPrChange>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E223CA" w:rsidP="00610AC2">
      <w:pPr>
        <w:jc w:val="both"/>
        <w:rPr>
          <w:lang w:val="en-US"/>
        </w:rPr>
      </w:pPr>
      <w:bookmarkStart w:id="615" w:name="ref-jemal2008"/>
      <w:bookmarkEnd w:id="613"/>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383AA8">
        <w:rPr>
          <w:lang w:val="en-US"/>
          <w:rPrChange w:id="616" w:author="Antonio Otal Palacin" w:date="2023-11-18T17:49:00Z">
            <w:rPr/>
          </w:rPrChange>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E223CA" w:rsidP="00610AC2">
      <w:pPr>
        <w:jc w:val="both"/>
        <w:rPr>
          <w:lang w:val="en-US"/>
        </w:rPr>
      </w:pPr>
      <w:bookmarkStart w:id="617" w:name="ref-tod1938"/>
      <w:bookmarkEnd w:id="615"/>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383AA8">
        <w:rPr>
          <w:lang w:val="en-US"/>
          <w:rPrChange w:id="618" w:author="Antonio Otal Palacin" w:date="2023-11-18T17:49:00Z">
            <w:rPr/>
          </w:rPrChange>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E223CA" w:rsidP="00610AC2">
      <w:pPr>
        <w:jc w:val="both"/>
        <w:rPr>
          <w:lang w:val="en-US"/>
        </w:rPr>
      </w:pPr>
      <w:bookmarkStart w:id="619" w:name="ref-tod1953"/>
      <w:bookmarkEnd w:id="617"/>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383AA8">
        <w:rPr>
          <w:lang w:val="en-US"/>
          <w:rPrChange w:id="620" w:author="Antonio Otal Palacin" w:date="2023-11-18T17:49:00Z">
            <w:rPr/>
          </w:rPrChange>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E223CA" w:rsidP="00610AC2">
      <w:pPr>
        <w:jc w:val="both"/>
        <w:rPr>
          <w:lang w:val="en-US"/>
        </w:rPr>
      </w:pPr>
      <w:bookmarkStart w:id="621" w:name="ref-yordy2012"/>
      <w:bookmarkEnd w:id="619"/>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383AA8">
        <w:rPr>
          <w:lang w:val="en-US"/>
          <w:rPrChange w:id="622" w:author="Antonio Otal Palacin" w:date="2023-11-18T17:49:00Z">
            <w:rPr/>
          </w:rPrChange>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E223CA" w:rsidP="00610AC2">
      <w:pPr>
        <w:jc w:val="both"/>
        <w:rPr>
          <w:lang w:val="en-US"/>
        </w:rPr>
      </w:pPr>
      <w:bookmarkStart w:id="623" w:name="ref-pötter2001"/>
      <w:bookmarkEnd w:id="621"/>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383AA8">
        <w:rPr>
          <w:lang w:val="en-US"/>
          <w:rPrChange w:id="624" w:author="Antonio Otal Palacin" w:date="2023-11-18T17:49:00Z">
            <w:rPr/>
          </w:rPrChange>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E223CA" w:rsidP="00610AC2">
      <w:pPr>
        <w:jc w:val="both"/>
        <w:rPr>
          <w:lang w:val="en-US"/>
        </w:rPr>
      </w:pPr>
      <w:bookmarkStart w:id="625" w:name="ref-onal2009a"/>
      <w:bookmarkEnd w:id="623"/>
      <w:r w:rsidRPr="007126FF">
        <w:rPr>
          <w:lang w:val="en-US"/>
        </w:rPr>
        <w:lastRenderedPageBreak/>
        <w:t xml:space="preserve">10. </w:t>
      </w:r>
      <w:r w:rsidRPr="007126FF">
        <w:rPr>
          <w:lang w:val="en-US"/>
        </w:rPr>
        <w:tab/>
      </w:r>
      <w:proofErr w:type="spellStart"/>
      <w:r w:rsidRPr="0052331D">
        <w:rPr>
          <w:lang w:val="es-ES"/>
        </w:rPr>
        <w:t>Onal</w:t>
      </w:r>
      <w:proofErr w:type="spellEnd"/>
      <w:r w:rsidRPr="0052331D">
        <w:rPr>
          <w:lang w:val="es-ES"/>
        </w:rPr>
        <w:t xml:space="preserve"> C, </w:t>
      </w:r>
      <w:proofErr w:type="spellStart"/>
      <w:r w:rsidRPr="0052331D">
        <w:rPr>
          <w:lang w:val="es-ES"/>
        </w:rPr>
        <w:t>Arslan</w:t>
      </w:r>
      <w:proofErr w:type="spellEnd"/>
      <w:r w:rsidRPr="0052331D">
        <w:rPr>
          <w:lang w:val="es-ES"/>
        </w:rPr>
        <w:t xml:space="preserve"> G, </w:t>
      </w:r>
      <w:proofErr w:type="spellStart"/>
      <w:r w:rsidRPr="0052331D">
        <w:rPr>
          <w:lang w:val="es-ES"/>
        </w:rPr>
        <w:t>Topkan</w:t>
      </w:r>
      <w:proofErr w:type="spellEnd"/>
      <w:r w:rsidRPr="0052331D">
        <w:rPr>
          <w:lang w:val="es-ES"/>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383AA8">
        <w:rPr>
          <w:lang w:val="en-US"/>
          <w:rPrChange w:id="626" w:author="Antonio Otal Palacin" w:date="2023-11-18T17:49:00Z">
            <w:rPr/>
          </w:rPrChange>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E223CA" w:rsidP="00610AC2">
      <w:pPr>
        <w:jc w:val="both"/>
        <w:rPr>
          <w:lang w:val="en-US"/>
        </w:rPr>
      </w:pPr>
      <w:bookmarkStart w:id="627" w:name="ref-sagae2023"/>
      <w:bookmarkEnd w:id="625"/>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383AA8">
        <w:rPr>
          <w:lang w:val="en-US"/>
          <w:rPrChange w:id="628" w:author="Antonio Otal Palacin" w:date="2023-11-18T17:49:00Z">
            <w:rPr/>
          </w:rPrChange>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E223CA" w:rsidP="00610AC2">
      <w:pPr>
        <w:jc w:val="both"/>
        <w:rPr>
          <w:lang w:val="en-US"/>
        </w:rPr>
      </w:pPr>
      <w:bookmarkStart w:id="629" w:name="X769a93fef83b5d500388707f7ed9ce5485e95f7"/>
      <w:bookmarkEnd w:id="627"/>
      <w:r w:rsidRPr="007126FF">
        <w:rPr>
          <w:lang w:val="en-US"/>
        </w:rPr>
        <w:t xml:space="preserve">12. </w:t>
      </w:r>
      <w:r w:rsidRPr="007126FF">
        <w:rPr>
          <w:lang w:val="en-US"/>
        </w:rPr>
        <w:tab/>
      </w:r>
      <w:proofErr w:type="spellStart"/>
      <w:r w:rsidRPr="0052331D">
        <w:rPr>
          <w:lang w:val="es-ES"/>
        </w:rPr>
        <w:t>Haie-Meder</w:t>
      </w:r>
      <w:proofErr w:type="spellEnd"/>
      <w:r w:rsidRPr="0052331D">
        <w:rPr>
          <w:lang w:val="es-ES"/>
        </w:rPr>
        <w:t xml:space="preserve"> C, </w:t>
      </w:r>
      <w:proofErr w:type="spellStart"/>
      <w:r w:rsidRPr="0052331D">
        <w:rPr>
          <w:lang w:val="es-ES"/>
        </w:rPr>
        <w:t>Pötter</w:t>
      </w:r>
      <w:proofErr w:type="spellEnd"/>
      <w:r w:rsidRPr="0052331D">
        <w:rPr>
          <w:lang w:val="es-ES"/>
        </w:rPr>
        <w:t xml:space="preserve"> R,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630" w:author="Antonio Otal Palacin" w:date="2023-11-19T16:41:00Z">
            <w:rPr/>
          </w:rPrChange>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631" w:name="ref-charra-brunaud2012"/>
      <w:bookmarkEnd w:id="629"/>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383AA8">
        <w:rPr>
          <w:lang w:val="en-US"/>
          <w:rPrChange w:id="632" w:author="Antonio Otal Palacin" w:date="2023-11-18T17:49:00Z">
            <w:rPr/>
          </w:rPrChange>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E223CA" w:rsidP="00610AC2">
      <w:pPr>
        <w:jc w:val="both"/>
        <w:rPr>
          <w:lang w:val="en-US"/>
        </w:rPr>
      </w:pPr>
      <w:bookmarkStart w:id="633" w:name="ref-mayadev2017"/>
      <w:bookmarkEnd w:id="631"/>
      <w:r w:rsidRPr="007126FF">
        <w:rPr>
          <w:lang w:val="en-US"/>
        </w:rPr>
        <w:t xml:space="preserve">14. </w:t>
      </w:r>
      <w:r w:rsidRPr="007126FF">
        <w:rPr>
          <w:lang w:val="en-US"/>
        </w:rPr>
        <w:tab/>
      </w:r>
      <w:proofErr w:type="spellStart"/>
      <w:r w:rsidRPr="0052331D">
        <w:rPr>
          <w:lang w:val="es-ES"/>
        </w:rPr>
        <w:t>Mayadev</w:t>
      </w:r>
      <w:proofErr w:type="spellEnd"/>
      <w:r w:rsidRPr="0052331D">
        <w:rPr>
          <w:lang w:val="es-ES"/>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383AA8">
        <w:rPr>
          <w:lang w:val="en-US"/>
          <w:rPrChange w:id="634" w:author="Antonio Otal Palacin" w:date="2023-11-18T17:49:00Z">
            <w:rPr/>
          </w:rPrChange>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E223CA" w:rsidP="00610AC2">
      <w:pPr>
        <w:jc w:val="both"/>
        <w:rPr>
          <w:lang w:val="en-US"/>
        </w:rPr>
      </w:pPr>
      <w:bookmarkStart w:id="635" w:name="ref-viswanathan2010"/>
      <w:bookmarkEnd w:id="633"/>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383AA8">
        <w:rPr>
          <w:lang w:val="en-US"/>
          <w:rPrChange w:id="636" w:author="Antonio Otal Palacin" w:date="2023-11-18T17:49:00Z">
            <w:rPr/>
          </w:rPrChange>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E223CA" w:rsidP="00610AC2">
      <w:pPr>
        <w:jc w:val="both"/>
        <w:rPr>
          <w:lang w:val="en-US"/>
        </w:rPr>
      </w:pPr>
      <w:bookmarkStart w:id="637" w:name="ref-ICRU38"/>
      <w:bookmarkEnd w:id="635"/>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638" w:name="ref-dimopoulos2006"/>
      <w:bookmarkEnd w:id="637"/>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383AA8">
        <w:rPr>
          <w:lang w:val="en-US"/>
          <w:rPrChange w:id="639" w:author="Antonio Otal Palacin" w:date="2023-11-18T17:49:00Z">
            <w:rPr/>
          </w:rPrChange>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E223CA" w:rsidP="00610AC2">
      <w:pPr>
        <w:jc w:val="both"/>
        <w:rPr>
          <w:lang w:val="en-US"/>
        </w:rPr>
      </w:pPr>
      <w:bookmarkStart w:id="640" w:name="ref-vandyk2021"/>
      <w:bookmarkEnd w:id="638"/>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383AA8">
        <w:rPr>
          <w:lang w:val="en-US"/>
          <w:rPrChange w:id="641" w:author="Antonio Otal Palacin" w:date="2023-11-18T17:49:00Z">
            <w:rPr/>
          </w:rPrChange>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E223CA" w:rsidP="00610AC2">
      <w:pPr>
        <w:jc w:val="both"/>
        <w:rPr>
          <w:lang w:val="en-US"/>
        </w:rPr>
      </w:pPr>
      <w:bookmarkStart w:id="642" w:name="ref-van2015"/>
      <w:bookmarkEnd w:id="640"/>
      <w:r w:rsidRPr="007126FF">
        <w:rPr>
          <w:lang w:val="en-US"/>
        </w:rPr>
        <w:t xml:space="preserve">19. </w:t>
      </w:r>
      <w:r w:rsidRPr="007126FF">
        <w:rPr>
          <w:lang w:val="en-US"/>
        </w:rPr>
        <w:tab/>
        <w:t xml:space="preserve">Dyk S van, Schneider M, </w:t>
      </w:r>
      <w:proofErr w:type="spellStart"/>
      <w:r w:rsidRPr="007126FF">
        <w:rPr>
          <w:lang w:val="en-US"/>
        </w:rPr>
        <w:t>Kondalsamy-Chennakesavan</w:t>
      </w:r>
      <w:proofErr w:type="spellEnd"/>
      <w:r w:rsidRPr="007126FF">
        <w:rPr>
          <w:lang w:val="en-US"/>
        </w:rPr>
        <w:t xml:space="preserve">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383AA8">
        <w:rPr>
          <w:lang w:val="en-US"/>
          <w:rPrChange w:id="643" w:author="Antonio Otal Palacin" w:date="2023-11-18T17:49:00Z">
            <w:rPr/>
          </w:rPrChange>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E223CA" w:rsidP="00610AC2">
      <w:pPr>
        <w:jc w:val="both"/>
        <w:rPr>
          <w:lang w:val="en-US"/>
        </w:rPr>
      </w:pPr>
      <w:bookmarkStart w:id="644" w:name="ref-St-Amant2017"/>
      <w:bookmarkEnd w:id="642"/>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383AA8">
        <w:rPr>
          <w:lang w:val="en-US"/>
          <w:rPrChange w:id="645" w:author="Antonio Otal Palacin" w:date="2023-11-18T17:49:00Z">
            <w:rPr/>
          </w:rPrChange>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E223CA" w:rsidP="00610AC2">
      <w:pPr>
        <w:jc w:val="both"/>
        <w:rPr>
          <w:lang w:val="en-US"/>
        </w:rPr>
      </w:pPr>
      <w:bookmarkStart w:id="646" w:name="ref-ora2022"/>
      <w:bookmarkEnd w:id="644"/>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383AA8">
        <w:rPr>
          <w:lang w:val="en-US"/>
          <w:rPrChange w:id="647" w:author="Antonio Otal Palacin" w:date="2023-11-18T17:49:00Z">
            <w:rPr/>
          </w:rPrChange>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E223CA" w:rsidP="00610AC2">
      <w:pPr>
        <w:jc w:val="both"/>
        <w:rPr>
          <w:lang w:val="en-US"/>
        </w:rPr>
      </w:pPr>
      <w:bookmarkStart w:id="648" w:name="ref-fracasso2022"/>
      <w:bookmarkEnd w:id="646"/>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383AA8">
        <w:rPr>
          <w:lang w:val="en-US"/>
          <w:rPrChange w:id="649" w:author="Antonio Otal Palacin" w:date="2023-11-18T17:49:00Z">
            <w:rPr/>
          </w:rPrChange>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E223CA" w:rsidP="00610AC2">
      <w:pPr>
        <w:jc w:val="both"/>
        <w:rPr>
          <w:lang w:val="en-US"/>
        </w:rPr>
      </w:pPr>
      <w:bookmarkStart w:id="650" w:name="ref-liu2019"/>
      <w:bookmarkEnd w:id="648"/>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383AA8">
        <w:rPr>
          <w:lang w:val="en-US"/>
          <w:rPrChange w:id="651" w:author="Antonio Otal Palacin" w:date="2023-11-18T17:49:00Z">
            <w:rPr/>
          </w:rPrChange>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E223CA" w:rsidP="00610AC2">
      <w:pPr>
        <w:jc w:val="both"/>
        <w:rPr>
          <w:lang w:val="en-US"/>
        </w:rPr>
      </w:pPr>
      <w:bookmarkStart w:id="652" w:name="ref-özsarlak2003"/>
      <w:bookmarkEnd w:id="650"/>
      <w:r w:rsidRPr="0052331D">
        <w:rPr>
          <w:lang w:val="en-US"/>
        </w:rPr>
        <w:t xml:space="preserve">24. </w:t>
      </w:r>
      <w:r w:rsidRPr="0052331D">
        <w:rPr>
          <w:lang w:val="en-US"/>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383AA8">
        <w:rPr>
          <w:lang w:val="en-US"/>
          <w:rPrChange w:id="653" w:author="Antonio Otal Palacin" w:date="2023-11-18T17:49:00Z">
            <w:rPr/>
          </w:rPrChange>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E223CA" w:rsidP="00610AC2">
      <w:pPr>
        <w:jc w:val="both"/>
        <w:rPr>
          <w:lang w:val="en-US"/>
        </w:rPr>
      </w:pPr>
      <w:bookmarkStart w:id="654" w:name="ref-huang2018"/>
      <w:bookmarkEnd w:id="652"/>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383AA8">
        <w:rPr>
          <w:lang w:val="en-US"/>
          <w:rPrChange w:id="655" w:author="Antonio Otal Palacin" w:date="2023-11-18T17:49:00Z">
            <w:rPr/>
          </w:rPrChange>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E223CA" w:rsidP="00610AC2">
      <w:pPr>
        <w:jc w:val="both"/>
        <w:rPr>
          <w:lang w:val="en-US"/>
        </w:rPr>
      </w:pPr>
      <w:bookmarkStart w:id="656" w:name="ref-viswanathan2007"/>
      <w:bookmarkEnd w:id="654"/>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383AA8">
        <w:rPr>
          <w:lang w:val="en-US"/>
          <w:rPrChange w:id="657" w:author="Antonio Otal Palacin" w:date="2023-11-18T17:49:00Z">
            <w:rPr/>
          </w:rPrChange>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E223CA" w:rsidP="00610AC2">
      <w:pPr>
        <w:jc w:val="both"/>
        <w:rPr>
          <w:lang w:val="en-US"/>
        </w:rPr>
      </w:pPr>
      <w:bookmarkStart w:id="658" w:name="ref-ohno2016"/>
      <w:bookmarkEnd w:id="656"/>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383AA8">
        <w:rPr>
          <w:lang w:val="en-US"/>
          <w:rPrChange w:id="659" w:author="Antonio Otal Palacin" w:date="2023-11-18T17:49:00Z">
            <w:rPr/>
          </w:rPrChange>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E223CA" w:rsidP="00610AC2">
      <w:pPr>
        <w:jc w:val="both"/>
        <w:rPr>
          <w:lang w:val="en-US"/>
        </w:rPr>
      </w:pPr>
      <w:bookmarkStart w:id="660" w:name="ref-petric2014"/>
      <w:bookmarkEnd w:id="658"/>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383AA8">
        <w:rPr>
          <w:lang w:val="en-US"/>
          <w:rPrChange w:id="661" w:author="Antonio Otal Palacin" w:date="2023-11-18T17:49:00Z">
            <w:rPr/>
          </w:rPrChange>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E223CA" w:rsidP="00610AC2">
      <w:pPr>
        <w:jc w:val="both"/>
        <w:rPr>
          <w:lang w:val="en-US"/>
        </w:rPr>
      </w:pPr>
      <w:bookmarkStart w:id="662" w:name="ref-haie-meder2005"/>
      <w:bookmarkEnd w:id="660"/>
      <w:r w:rsidRPr="0052331D">
        <w:rPr>
          <w:lang w:val="en-US"/>
        </w:rPr>
        <w:t xml:space="preserve">29. </w:t>
      </w:r>
      <w:r w:rsidRPr="0052331D">
        <w:rPr>
          <w:lang w:val="en-US"/>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fldChar w:fldCharType="begin"/>
      </w:r>
      <w:r w:rsidRPr="00383AA8">
        <w:rPr>
          <w:lang w:val="en-US"/>
          <w:rPrChange w:id="663" w:author="Antonio Otal Palacin" w:date="2023-11-18T17:49:00Z">
            <w:rPr/>
          </w:rPrChange>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E223CA" w:rsidP="00610AC2">
      <w:pPr>
        <w:jc w:val="both"/>
      </w:pPr>
      <w:bookmarkStart w:id="664" w:name="ref-addley2010"/>
      <w:bookmarkEnd w:id="662"/>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665" w:name="ref-richart2018"/>
      <w:bookmarkEnd w:id="664"/>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666"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E223CA" w:rsidP="00610AC2">
      <w:pPr>
        <w:jc w:val="both"/>
        <w:rPr>
          <w:lang w:val="en-US"/>
        </w:rPr>
      </w:pPr>
      <w:bookmarkStart w:id="667" w:name="ref-dimopoulos2012"/>
      <w:bookmarkEnd w:id="665"/>
      <w:r w:rsidRPr="007126FF">
        <w:rPr>
          <w:lang w:val="en-US"/>
        </w:rPr>
        <w:t xml:space="preserve">32. </w:t>
      </w:r>
      <w:r w:rsidRPr="007126FF">
        <w:rPr>
          <w:lang w:val="en-US"/>
        </w:rPr>
        <w:tab/>
      </w:r>
      <w:proofErr w:type="spellStart"/>
      <w:r w:rsidRPr="0052331D">
        <w:rPr>
          <w:lang w:val="es-ES"/>
          <w:rPrChange w:id="668" w:author="Antonio Otal Palacin" w:date="2023-11-19T16:41:00Z">
            <w:rPr>
              <w:lang w:val="en-US"/>
            </w:rPr>
          </w:rPrChange>
        </w:rPr>
        <w:t>Dimopoulos</w:t>
      </w:r>
      <w:proofErr w:type="spellEnd"/>
      <w:r w:rsidRPr="0052331D">
        <w:rPr>
          <w:lang w:val="es-ES"/>
          <w:rPrChange w:id="669" w:author="Antonio Otal Palacin" w:date="2023-11-19T16:41:00Z">
            <w:rPr>
              <w:lang w:val="en-US"/>
            </w:rPr>
          </w:rPrChange>
        </w:rPr>
        <w:t xml:space="preserve"> JCA, </w:t>
      </w:r>
      <w:proofErr w:type="spellStart"/>
      <w:r w:rsidRPr="0052331D">
        <w:rPr>
          <w:lang w:val="es-ES"/>
          <w:rPrChange w:id="670" w:author="Antonio Otal Palacin" w:date="2023-11-19T16:41:00Z">
            <w:rPr>
              <w:lang w:val="en-US"/>
            </w:rPr>
          </w:rPrChange>
        </w:rPr>
        <w:t>Petrow</w:t>
      </w:r>
      <w:proofErr w:type="spellEnd"/>
      <w:r w:rsidRPr="0052331D">
        <w:rPr>
          <w:lang w:val="es-ES"/>
          <w:rPrChange w:id="671" w:author="Antonio Otal Palacin" w:date="2023-11-19T16:41:00Z">
            <w:rPr>
              <w:lang w:val="en-US"/>
            </w:rPr>
          </w:rPrChange>
        </w:rPr>
        <w:t xml:space="preserve"> P, </w:t>
      </w:r>
      <w:proofErr w:type="spellStart"/>
      <w:r w:rsidRPr="0052331D">
        <w:rPr>
          <w:lang w:val="es-ES"/>
          <w:rPrChange w:id="672" w:author="Antonio Otal Palacin" w:date="2023-11-19T16:41:00Z">
            <w:rPr>
              <w:lang w:val="en-US"/>
            </w:rPr>
          </w:rPrChange>
        </w:rPr>
        <w:t>Tanderup</w:t>
      </w:r>
      <w:proofErr w:type="spellEnd"/>
      <w:r w:rsidRPr="0052331D">
        <w:rPr>
          <w:lang w:val="es-ES"/>
          <w:rPrChange w:id="673" w:author="Antonio Otal Palacin" w:date="2023-11-19T16:41:00Z">
            <w:rPr>
              <w:lang w:val="en-US"/>
            </w:rPr>
          </w:rPrChange>
        </w:rPr>
        <w:t xml:space="preserve"> K,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383AA8">
        <w:rPr>
          <w:lang w:val="en-US"/>
          <w:rPrChange w:id="674" w:author="Antonio Otal Palacin" w:date="2023-11-18T17:49:00Z">
            <w:rPr/>
          </w:rPrChange>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E223CA" w:rsidP="00610AC2">
      <w:pPr>
        <w:jc w:val="both"/>
        <w:rPr>
          <w:lang w:val="en-US"/>
        </w:rPr>
      </w:pPr>
      <w:bookmarkStart w:id="675" w:name="ref-kataoka2007"/>
      <w:bookmarkEnd w:id="667"/>
      <w:r w:rsidRPr="007126FF">
        <w:rPr>
          <w:lang w:val="en-US"/>
        </w:rPr>
        <w:t xml:space="preserve">33. </w:t>
      </w:r>
      <w:r w:rsidRPr="007126FF">
        <w:rPr>
          <w:lang w:val="en-US"/>
        </w:rPr>
        <w:tab/>
      </w:r>
      <w:proofErr w:type="spellStart"/>
      <w:r w:rsidRPr="0052331D">
        <w:rPr>
          <w:lang w:val="es-ES"/>
        </w:rPr>
        <w:t>Kataoka</w:t>
      </w:r>
      <w:proofErr w:type="spellEnd"/>
      <w:r w:rsidRPr="0052331D">
        <w:rPr>
          <w:lang w:val="es-ES"/>
        </w:rPr>
        <w:t xml:space="preserve"> M, </w:t>
      </w:r>
      <w:proofErr w:type="spellStart"/>
      <w:r w:rsidRPr="0052331D">
        <w:rPr>
          <w:lang w:val="es-ES"/>
        </w:rPr>
        <w:t>Kido</w:t>
      </w:r>
      <w:proofErr w:type="spellEnd"/>
      <w:r w:rsidRPr="0052331D">
        <w:rPr>
          <w:lang w:val="es-ES"/>
        </w:rPr>
        <w:t xml:space="preserve"> A, </w:t>
      </w:r>
      <w:proofErr w:type="spellStart"/>
      <w:r w:rsidRPr="0052331D">
        <w:rPr>
          <w:lang w:val="es-ES"/>
        </w:rPr>
        <w:t>Koyama</w:t>
      </w:r>
      <w:proofErr w:type="spellEnd"/>
      <w:r w:rsidRPr="0052331D">
        <w:rPr>
          <w:lang w:val="es-ES"/>
        </w:rPr>
        <w:t xml:space="preserve">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383AA8">
        <w:rPr>
          <w:lang w:val="en-US"/>
          <w:rPrChange w:id="676" w:author="Antonio Otal Palacin" w:date="2023-11-18T17:49:00Z">
            <w:rPr/>
          </w:rPrChange>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E223CA" w:rsidP="00610AC2">
      <w:pPr>
        <w:jc w:val="both"/>
        <w:rPr>
          <w:lang w:val="en-US"/>
        </w:rPr>
      </w:pPr>
      <w:bookmarkStart w:id="677" w:name="ref-kumar2020"/>
      <w:bookmarkEnd w:id="675"/>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383AA8">
        <w:rPr>
          <w:lang w:val="en-US"/>
          <w:rPrChange w:id="678" w:author="Antonio Otal Palacin" w:date="2023-11-18T17:49:00Z">
            <w:rPr/>
          </w:rPrChange>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E223CA" w:rsidP="00610AC2">
      <w:pPr>
        <w:jc w:val="both"/>
        <w:rPr>
          <w:lang w:val="en-US"/>
        </w:rPr>
      </w:pPr>
      <w:bookmarkStart w:id="679" w:name="ref-tanderup2008"/>
      <w:bookmarkEnd w:id="677"/>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fldChar w:fldCharType="begin"/>
      </w:r>
      <w:r w:rsidRPr="00383AA8">
        <w:rPr>
          <w:lang w:val="en-US"/>
          <w:rPrChange w:id="680" w:author="Antonio Otal Palacin" w:date="2023-11-18T17:49:00Z">
            <w:rPr/>
          </w:rPrChange>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E223CA" w:rsidP="00610AC2">
      <w:pPr>
        <w:jc w:val="both"/>
        <w:rPr>
          <w:lang w:val="en-US"/>
        </w:rPr>
      </w:pPr>
      <w:bookmarkStart w:id="681" w:name="ref-schindel2013"/>
      <w:bookmarkEnd w:id="679"/>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383AA8">
        <w:rPr>
          <w:lang w:val="en-US"/>
          <w:rPrChange w:id="682" w:author="Antonio Otal Palacin" w:date="2023-11-18T17:49:00Z">
            <w:rPr/>
          </w:rPrChange>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E223CA" w:rsidP="00610AC2">
      <w:pPr>
        <w:jc w:val="both"/>
        <w:rPr>
          <w:lang w:val="en-US"/>
        </w:rPr>
      </w:pPr>
      <w:bookmarkStart w:id="683" w:name="ref-oinam2014"/>
      <w:bookmarkEnd w:id="681"/>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383AA8">
        <w:rPr>
          <w:lang w:val="en-US"/>
          <w:rPrChange w:id="684" w:author="Antonio Otal Palacin" w:date="2023-11-18T17:49:00Z">
            <w:rPr/>
          </w:rPrChange>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E223CA" w:rsidP="00610AC2">
      <w:pPr>
        <w:jc w:val="both"/>
        <w:rPr>
          <w:lang w:val="en-US"/>
        </w:rPr>
      </w:pPr>
      <w:bookmarkStart w:id="685" w:name="ref-katsura2018"/>
      <w:bookmarkEnd w:id="683"/>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383AA8">
        <w:rPr>
          <w:lang w:val="en-US"/>
          <w:rPrChange w:id="686" w:author="Antonio Otal Palacin" w:date="2023-11-18T17:49:00Z">
            <w:rPr/>
          </w:rPrChange>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E223CA" w:rsidP="00610AC2">
      <w:pPr>
        <w:jc w:val="both"/>
        <w:rPr>
          <w:lang w:val="en-US"/>
        </w:rPr>
      </w:pPr>
      <w:bookmarkStart w:id="687" w:name="ref-shi2022"/>
      <w:bookmarkEnd w:id="685"/>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383AA8">
        <w:rPr>
          <w:lang w:val="en-US"/>
          <w:rPrChange w:id="688" w:author="Antonio Otal Palacin" w:date="2023-11-18T17:49:00Z">
            <w:rPr/>
          </w:rPrChange>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E223CA" w:rsidP="00610AC2">
      <w:pPr>
        <w:jc w:val="both"/>
        <w:rPr>
          <w:lang w:val="en-US"/>
        </w:rPr>
      </w:pPr>
      <w:bookmarkStart w:id="689" w:name="ref-pelvicr1999"/>
      <w:bookmarkEnd w:id="687"/>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90" w:author="Antonio Otal Palacin" w:date="2023-11-18T17:49:00Z">
            <w:rPr/>
          </w:rPrChange>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E223CA" w:rsidP="00610AC2">
      <w:pPr>
        <w:jc w:val="both"/>
        <w:rPr>
          <w:lang w:val="en-US"/>
        </w:rPr>
      </w:pPr>
      <w:bookmarkStart w:id="691" w:name="ref-concurre1999"/>
      <w:bookmarkEnd w:id="689"/>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92" w:author="Antonio Otal Palacin" w:date="2023-11-18T17:49:00Z">
            <w:rPr/>
          </w:rPrChange>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E223CA" w:rsidP="00610AC2">
      <w:pPr>
        <w:jc w:val="both"/>
        <w:rPr>
          <w:lang w:val="en-US"/>
        </w:rPr>
      </w:pPr>
      <w:bookmarkStart w:id="693" w:name="ref-tanderup2014a"/>
      <w:bookmarkEnd w:id="691"/>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383AA8">
        <w:rPr>
          <w:lang w:val="en-US"/>
          <w:rPrChange w:id="694" w:author="Antonio Otal Palacin" w:date="2023-11-18T17:49:00Z">
            <w:rPr/>
          </w:rPrChange>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E223CA" w:rsidP="00610AC2">
      <w:pPr>
        <w:jc w:val="both"/>
        <w:rPr>
          <w:lang w:val="en-US"/>
        </w:rPr>
      </w:pPr>
      <w:bookmarkStart w:id="695" w:name="ref-han2013"/>
      <w:bookmarkEnd w:id="693"/>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383AA8">
        <w:rPr>
          <w:lang w:val="en-US"/>
          <w:rPrChange w:id="696" w:author="Antonio Otal Palacin" w:date="2023-11-18T17:49:00Z">
            <w:rPr/>
          </w:rPrChange>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E223CA" w:rsidP="00610AC2">
      <w:pPr>
        <w:jc w:val="both"/>
        <w:rPr>
          <w:lang w:val="en-US"/>
        </w:rPr>
      </w:pPr>
      <w:bookmarkStart w:id="697" w:name="ref-holschneider2019"/>
      <w:bookmarkEnd w:id="695"/>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383AA8">
        <w:rPr>
          <w:lang w:val="en-US"/>
          <w:rPrChange w:id="698" w:author="Antonio Otal Palacin" w:date="2023-11-18T17:49:00Z">
            <w:rPr/>
          </w:rPrChange>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E223CA" w:rsidP="00610AC2">
      <w:pPr>
        <w:jc w:val="both"/>
        <w:rPr>
          <w:lang w:val="en-US"/>
        </w:rPr>
      </w:pPr>
      <w:bookmarkStart w:id="699" w:name="X45a141312f6b7fb133c99d29c04d9ebb8f8ed3e"/>
      <w:bookmarkEnd w:id="697"/>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700" w:name="ref-nagControversiesNewDevelopments2006"/>
      <w:bookmarkEnd w:id="699"/>
      <w:r w:rsidRPr="007126FF">
        <w:rPr>
          <w:lang w:val="en-US"/>
        </w:rPr>
        <w:t xml:space="preserve">46. </w:t>
      </w:r>
      <w:r w:rsidRPr="007126FF">
        <w:rPr>
          <w:lang w:val="en-US"/>
        </w:rPr>
        <w:tab/>
        <w:t xml:space="preserve">Nag S. </w:t>
      </w:r>
      <w:r>
        <w:fldChar w:fldCharType="begin"/>
      </w:r>
      <w:r w:rsidRPr="00383AA8">
        <w:rPr>
          <w:lang w:val="en-US"/>
          <w:rPrChange w:id="701" w:author="Antonio Otal Palacin" w:date="2023-11-18T17:49:00Z">
            <w:rPr/>
          </w:rPrChange>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702" w:name="ref-nag2006"/>
      <w:bookmarkEnd w:id="700"/>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383AA8">
        <w:rPr>
          <w:lang w:val="en-US"/>
          <w:rPrChange w:id="703" w:author="Antonio Otal Palacin" w:date="2023-11-18T17:49:00Z">
            <w:rPr/>
          </w:rPrChange>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E223CA" w:rsidP="00610AC2">
      <w:pPr>
        <w:jc w:val="both"/>
        <w:rPr>
          <w:lang w:val="en-US"/>
        </w:rPr>
      </w:pPr>
      <w:bookmarkStart w:id="704" w:name="ref-prescrib2013"/>
      <w:bookmarkEnd w:id="702"/>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705"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E223CA" w:rsidP="00610AC2">
      <w:pPr>
        <w:jc w:val="both"/>
        <w:rPr>
          <w:lang w:val="en-US"/>
        </w:rPr>
      </w:pPr>
      <w:bookmarkStart w:id="706" w:name="ref-pötter2008"/>
      <w:bookmarkEnd w:id="704"/>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383AA8">
        <w:rPr>
          <w:lang w:val="en-US"/>
          <w:rPrChange w:id="707" w:author="Antonio Otal Palacin" w:date="2023-11-18T17:49:00Z">
            <w:rPr/>
          </w:rPrChange>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E223CA" w:rsidP="00610AC2">
      <w:pPr>
        <w:jc w:val="both"/>
        <w:rPr>
          <w:lang w:val="en-US"/>
        </w:rPr>
      </w:pPr>
      <w:bookmarkStart w:id="708" w:name="ref-möller2020"/>
      <w:bookmarkEnd w:id="706"/>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383AA8">
        <w:rPr>
          <w:lang w:val="en-US"/>
          <w:rPrChange w:id="709" w:author="Antonio Otal Palacin" w:date="2023-11-18T17:49:00Z">
            <w:rPr/>
          </w:rPrChange>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E223CA" w:rsidP="00610AC2">
      <w:pPr>
        <w:jc w:val="both"/>
        <w:rPr>
          <w:lang w:val="en-US"/>
        </w:rPr>
      </w:pPr>
      <w:bookmarkStart w:id="710" w:name="ref-pötter2021"/>
      <w:bookmarkEnd w:id="708"/>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383AA8">
        <w:rPr>
          <w:lang w:val="en-US"/>
          <w:rPrChange w:id="711" w:author="Antonio Otal Palacin" w:date="2023-11-18T17:49:00Z">
            <w:rPr/>
          </w:rPrChange>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E223CA" w:rsidP="00610AC2">
      <w:pPr>
        <w:jc w:val="both"/>
        <w:rPr>
          <w:lang w:val="en-US"/>
        </w:rPr>
      </w:pPr>
      <w:bookmarkStart w:id="712" w:name="X3da22c956ed8136755601703678da42c089b428"/>
      <w:bookmarkEnd w:id="710"/>
      <w:r w:rsidRPr="007126FF">
        <w:rPr>
          <w:lang w:val="en-US"/>
        </w:rPr>
        <w:t xml:space="preserve">52. </w:t>
      </w:r>
      <w:r w:rsidRPr="007126FF">
        <w:rPr>
          <w:lang w:val="en-US"/>
        </w:rPr>
        <w:tab/>
      </w:r>
      <w:proofErr w:type="spellStart"/>
      <w:r w:rsidRPr="0052331D">
        <w:rPr>
          <w:lang w:val="es-ES"/>
        </w:rPr>
        <w:t>Pötter</w:t>
      </w:r>
      <w:proofErr w:type="spellEnd"/>
      <w:r w:rsidRPr="0052331D">
        <w:rPr>
          <w:lang w:val="es-ES"/>
        </w:rPr>
        <w:t xml:space="preserve"> R, </w:t>
      </w:r>
      <w:proofErr w:type="spellStart"/>
      <w:r w:rsidRPr="0052331D">
        <w:rPr>
          <w:lang w:val="es-ES"/>
        </w:rPr>
        <w:t>Haie-Meder</w:t>
      </w:r>
      <w:proofErr w:type="spellEnd"/>
      <w:r w:rsidRPr="0052331D">
        <w:rPr>
          <w:lang w:val="es-ES"/>
        </w:rPr>
        <w:t xml:space="preserve"> C,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713" w:author="Antonio Otal Palacin" w:date="2023-11-19T16:41:00Z">
            <w:rPr/>
          </w:rPrChange>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714" w:name="ref-hellebust2007"/>
      <w:bookmarkEnd w:id="712"/>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383AA8">
        <w:rPr>
          <w:lang w:val="en-US"/>
          <w:rPrChange w:id="715" w:author="Antonio Otal Palacin" w:date="2023-11-18T17:49:00Z">
            <w:rPr/>
          </w:rPrChange>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E223CA" w:rsidP="00610AC2">
      <w:pPr>
        <w:jc w:val="both"/>
        <w:rPr>
          <w:lang w:val="en-US"/>
        </w:rPr>
      </w:pPr>
      <w:bookmarkStart w:id="716" w:name="ref-murofushi2020"/>
      <w:bookmarkEnd w:id="714"/>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383AA8">
        <w:rPr>
          <w:lang w:val="en-US"/>
          <w:rPrChange w:id="717" w:author="Antonio Otal Palacin" w:date="2023-11-18T17:49:00Z">
            <w:rPr/>
          </w:rPrChange>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E223CA" w:rsidP="00610AC2">
      <w:pPr>
        <w:jc w:val="both"/>
        <w:rPr>
          <w:lang w:val="en-US"/>
        </w:rPr>
      </w:pPr>
      <w:bookmarkStart w:id="718" w:name="ref-aggarwal2018"/>
      <w:bookmarkEnd w:id="716"/>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383AA8">
        <w:rPr>
          <w:lang w:val="en-US"/>
          <w:rPrChange w:id="719" w:author="Antonio Otal Palacin" w:date="2023-11-18T17:49:00Z">
            <w:rPr/>
          </w:rPrChange>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E223CA" w:rsidP="00610AC2">
      <w:pPr>
        <w:jc w:val="both"/>
        <w:rPr>
          <w:lang w:val="en-US"/>
        </w:rPr>
      </w:pPr>
      <w:bookmarkStart w:id="720" w:name="ref-fabian2019"/>
      <w:bookmarkEnd w:id="718"/>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383AA8">
        <w:rPr>
          <w:lang w:val="en-US"/>
          <w:rPrChange w:id="721" w:author="Antonio Otal Palacin" w:date="2023-11-18T17:49:00Z">
            <w:rPr/>
          </w:rPrChange>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E223CA" w:rsidP="00610AC2">
      <w:pPr>
        <w:jc w:val="both"/>
        <w:rPr>
          <w:lang w:val="en-US"/>
        </w:rPr>
      </w:pPr>
      <w:bookmarkStart w:id="722" w:name="ref-ohkubo2013"/>
      <w:bookmarkEnd w:id="720"/>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383AA8">
        <w:rPr>
          <w:lang w:val="en-US"/>
          <w:rPrChange w:id="723" w:author="Antonio Otal Palacin" w:date="2023-11-18T17:49:00Z">
            <w:rPr/>
          </w:rPrChange>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E223CA" w:rsidP="00610AC2">
      <w:pPr>
        <w:jc w:val="both"/>
        <w:rPr>
          <w:lang w:val="en-US"/>
        </w:rPr>
      </w:pPr>
      <w:bookmarkStart w:id="724" w:name="ref-tan2015"/>
      <w:bookmarkEnd w:id="722"/>
      <w:r w:rsidRPr="007126FF">
        <w:rPr>
          <w:lang w:val="en-US"/>
        </w:rPr>
        <w:t xml:space="preserve">58. </w:t>
      </w:r>
      <w:r w:rsidRPr="007126FF">
        <w:rPr>
          <w:lang w:val="en-US"/>
        </w:rPr>
        <w:tab/>
      </w:r>
      <w:r w:rsidRPr="0052331D">
        <w:rPr>
          <w:lang w:val="es-ES"/>
        </w:rPr>
        <w:t xml:space="preserve">Tan PW, </w:t>
      </w:r>
      <w:proofErr w:type="spellStart"/>
      <w:r w:rsidRPr="0052331D">
        <w:rPr>
          <w:lang w:val="es-ES"/>
        </w:rPr>
        <w:t>Koh</w:t>
      </w:r>
      <w:proofErr w:type="spellEnd"/>
      <w:r w:rsidRPr="0052331D">
        <w:rPr>
          <w:lang w:val="es-ES"/>
        </w:rPr>
        <w:t xml:space="preserve">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383AA8">
        <w:rPr>
          <w:lang w:val="en-US"/>
          <w:rPrChange w:id="725" w:author="Antonio Otal Palacin" w:date="2023-11-18T17:49:00Z">
            <w:rPr/>
          </w:rPrChange>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E223CA" w:rsidP="00610AC2">
      <w:pPr>
        <w:jc w:val="both"/>
        <w:rPr>
          <w:lang w:val="en-US"/>
        </w:rPr>
      </w:pPr>
      <w:bookmarkStart w:id="726" w:name="ref-kirisits2006a"/>
      <w:bookmarkEnd w:id="724"/>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fldChar w:fldCharType="begin"/>
      </w:r>
      <w:r w:rsidRPr="00383AA8">
        <w:rPr>
          <w:lang w:val="en-US"/>
          <w:rPrChange w:id="727" w:author="Antonio Otal Palacin" w:date="2023-11-18T17:49:00Z">
            <w:rPr/>
          </w:rPrChange>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E223CA" w:rsidP="00610AC2">
      <w:pPr>
        <w:jc w:val="both"/>
        <w:rPr>
          <w:lang w:val="en-US"/>
        </w:rPr>
      </w:pPr>
      <w:bookmarkStart w:id="728" w:name="ref-nomden2012"/>
      <w:bookmarkEnd w:id="726"/>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383AA8">
        <w:rPr>
          <w:lang w:val="en-US"/>
          <w:rPrChange w:id="729" w:author="Antonio Otal Palacin" w:date="2023-11-18T17:49:00Z">
            <w:rPr/>
          </w:rPrChange>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E223CA" w:rsidP="00610AC2">
      <w:pPr>
        <w:jc w:val="both"/>
        <w:rPr>
          <w:lang w:val="en-US"/>
        </w:rPr>
      </w:pPr>
      <w:bookmarkStart w:id="730" w:name="Xe124ed69d00cecdd02438671e8ed233e98f28a8"/>
      <w:bookmarkEnd w:id="728"/>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731" w:name="Xa947d25c9626221255a59297a1b4eb24ba34099"/>
      <w:bookmarkEnd w:id="730"/>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383AA8">
        <w:rPr>
          <w:lang w:val="en-US"/>
          <w:rPrChange w:id="732" w:author="Antonio Otal Palacin" w:date="2023-11-18T17:49:00Z">
            <w:rPr/>
          </w:rPrChange>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733" w:name="ref-perez-calatayud2009"/>
      <w:bookmarkEnd w:id="731"/>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383AA8">
        <w:rPr>
          <w:lang w:val="en-US"/>
          <w:rPrChange w:id="734" w:author="Antonio Otal Palacin" w:date="2023-11-18T17:49:00Z">
            <w:rPr/>
          </w:rPrChange>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E223CA" w:rsidP="00610AC2">
      <w:pPr>
        <w:jc w:val="both"/>
        <w:rPr>
          <w:lang w:val="en-US"/>
        </w:rPr>
      </w:pPr>
      <w:bookmarkStart w:id="735" w:name="ref-richartReviewStrategiesMRI2018"/>
      <w:bookmarkEnd w:id="733"/>
      <w:r w:rsidRPr="0052331D">
        <w:rPr>
          <w:lang w:val="es-ES"/>
          <w:rPrChange w:id="736" w:author="Antonio Otal Palacin" w:date="2023-11-19T16:41:00Z">
            <w:rPr>
              <w:lang w:val="en-US"/>
            </w:rPr>
          </w:rPrChange>
        </w:rPr>
        <w:t xml:space="preserve">64. </w:t>
      </w:r>
      <w:r w:rsidRPr="0052331D">
        <w:rPr>
          <w:lang w:val="es-ES"/>
          <w:rPrChange w:id="737" w:author="Antonio Otal Palacin" w:date="2023-11-19T16:41:00Z">
            <w:rPr>
              <w:lang w:val="en-US"/>
            </w:rPr>
          </w:rPrChange>
        </w:rPr>
        <w:tab/>
      </w:r>
      <w:proofErr w:type="spellStart"/>
      <w:r w:rsidRPr="0052331D">
        <w:rPr>
          <w:lang w:val="es-ES"/>
          <w:rPrChange w:id="738" w:author="Antonio Otal Palacin" w:date="2023-11-19T16:41:00Z">
            <w:rPr>
              <w:lang w:val="en-US"/>
            </w:rPr>
          </w:rPrChange>
        </w:rPr>
        <w:t>Richart</w:t>
      </w:r>
      <w:proofErr w:type="spellEnd"/>
      <w:r w:rsidRPr="0052331D">
        <w:rPr>
          <w:lang w:val="es-ES"/>
          <w:rPrChange w:id="739" w:author="Antonio Otal Palacin" w:date="2023-11-19T16:41:00Z">
            <w:rPr>
              <w:lang w:val="en-US"/>
            </w:rPr>
          </w:rPrChange>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740" w:name="ref-hellebust2010"/>
      <w:bookmarkEnd w:id="735"/>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741" w:name="Xb9f99f516e75d9d09adde3a98b43169e15eb8e5"/>
      <w:bookmarkEnd w:id="740"/>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742" w:name="ref-villalba2015"/>
      <w:bookmarkEnd w:id="741"/>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383AA8">
        <w:rPr>
          <w:lang w:val="en-US"/>
          <w:rPrChange w:id="743" w:author="Antonio Otal Palacin" w:date="2023-11-18T17:49:00Z">
            <w:rPr/>
          </w:rPrChange>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E223CA" w:rsidP="00610AC2">
      <w:pPr>
        <w:jc w:val="both"/>
        <w:rPr>
          <w:lang w:val="en-US"/>
        </w:rPr>
      </w:pPr>
      <w:bookmarkStart w:id="744" w:name="ref-richart2015"/>
      <w:bookmarkEnd w:id="742"/>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383AA8">
        <w:rPr>
          <w:lang w:val="en-US"/>
          <w:rPrChange w:id="745" w:author="Antonio Otal Palacin" w:date="2023-11-18T17:49:00Z">
            <w:rPr/>
          </w:rPrChange>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E223CA" w:rsidP="00610AC2">
      <w:pPr>
        <w:jc w:val="both"/>
        <w:rPr>
          <w:lang w:val="en-US"/>
        </w:rPr>
      </w:pPr>
      <w:bookmarkStart w:id="746" w:name="ref-gynecolo2011"/>
      <w:bookmarkEnd w:id="744"/>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383AA8">
        <w:rPr>
          <w:lang w:val="en-US"/>
          <w:rPrChange w:id="747" w:author="Antonio Otal Palacin" w:date="2023-11-18T17:49:00Z">
            <w:rPr/>
          </w:rPrChange>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E223CA" w:rsidP="00610AC2">
      <w:pPr>
        <w:jc w:val="both"/>
        <w:rPr>
          <w:lang w:val="en-US"/>
        </w:rPr>
      </w:pPr>
      <w:bookmarkStart w:id="748" w:name="ref-viswanathan2012"/>
      <w:bookmarkEnd w:id="746"/>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383AA8">
        <w:rPr>
          <w:lang w:val="en-US"/>
          <w:rPrChange w:id="749" w:author="Antonio Otal Palacin" w:date="2023-11-18T17:49:00Z">
            <w:rPr/>
          </w:rPrChange>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E223CA" w:rsidP="00610AC2">
      <w:pPr>
        <w:jc w:val="both"/>
        <w:rPr>
          <w:lang w:val="en-US"/>
        </w:rPr>
      </w:pPr>
      <w:bookmarkStart w:id="750" w:name="ref-pötter2006"/>
      <w:bookmarkEnd w:id="748"/>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383AA8">
        <w:rPr>
          <w:lang w:val="en-US"/>
          <w:rPrChange w:id="751" w:author="Antonio Otal Palacin" w:date="2023-11-18T17:49:00Z">
            <w:rPr/>
          </w:rPrChange>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E223CA" w:rsidP="00610AC2">
      <w:pPr>
        <w:jc w:val="both"/>
        <w:rPr>
          <w:lang w:val="en-US"/>
        </w:rPr>
      </w:pPr>
      <w:bookmarkStart w:id="752" w:name="ref-yoshida2010"/>
      <w:bookmarkEnd w:id="750"/>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383AA8">
        <w:rPr>
          <w:lang w:val="en-US"/>
          <w:rPrChange w:id="753" w:author="Antonio Otal Palacin" w:date="2023-11-18T17:49:00Z">
            <w:rPr/>
          </w:rPrChange>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E223CA" w:rsidP="00610AC2">
      <w:pPr>
        <w:jc w:val="both"/>
        <w:rPr>
          <w:lang w:val="en-US"/>
        </w:rPr>
      </w:pPr>
      <w:bookmarkStart w:id="754" w:name="ref-hellebust2010a"/>
      <w:bookmarkEnd w:id="752"/>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383AA8">
        <w:rPr>
          <w:lang w:val="en-US"/>
          <w:rPrChange w:id="755" w:author="Antonio Otal Palacin" w:date="2023-11-18T17:49:00Z">
            <w:rPr/>
          </w:rPrChange>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E223CA" w:rsidP="00610AC2">
      <w:pPr>
        <w:jc w:val="both"/>
        <w:rPr>
          <w:lang w:val="en-US"/>
        </w:rPr>
      </w:pPr>
      <w:bookmarkStart w:id="756" w:name="ref-AAPM/IROC"/>
      <w:bookmarkEnd w:id="754"/>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757" w:name="ref-nath1997"/>
      <w:bookmarkEnd w:id="756"/>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383AA8">
        <w:rPr>
          <w:lang w:val="en-US"/>
          <w:rPrChange w:id="758" w:author="Antonio Otal Palacin" w:date="2023-11-18T17:49:00Z">
            <w:rPr/>
          </w:rPrChange>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E223CA" w:rsidP="00610AC2">
      <w:pPr>
        <w:jc w:val="both"/>
        <w:rPr>
          <w:lang w:val="en-US"/>
        </w:rPr>
      </w:pPr>
      <w:bookmarkStart w:id="759" w:name="ref-bidmeadPRACTICALGUIDEQUALITY"/>
      <w:bookmarkEnd w:id="757"/>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760" w:name="ref-elfrink2002"/>
      <w:bookmarkEnd w:id="759"/>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383AA8">
        <w:rPr>
          <w:lang w:val="en-US"/>
          <w:rPrChange w:id="761" w:author="Antonio Otal Palacin" w:date="2023-11-18T17:49:00Z">
            <w:rPr/>
          </w:rPrChange>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E223CA" w:rsidP="00610AC2">
      <w:pPr>
        <w:jc w:val="both"/>
        <w:rPr>
          <w:lang w:val="en-US"/>
        </w:rPr>
      </w:pPr>
      <w:bookmarkStart w:id="762" w:name="ref-swamidas2020"/>
      <w:bookmarkEnd w:id="760"/>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383AA8">
        <w:rPr>
          <w:lang w:val="en-US"/>
          <w:rPrChange w:id="763" w:author="Antonio Otal Palacin" w:date="2023-11-18T17:49:00Z">
            <w:rPr/>
          </w:rPrChange>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E223CA" w:rsidP="00610AC2">
      <w:pPr>
        <w:jc w:val="both"/>
        <w:rPr>
          <w:lang w:val="en-US"/>
        </w:rPr>
      </w:pPr>
      <w:bookmarkStart w:id="764" w:name="ref-sabater2014"/>
      <w:bookmarkEnd w:id="762"/>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fldChar w:fldCharType="begin"/>
      </w:r>
      <w:r w:rsidRPr="00383AA8">
        <w:rPr>
          <w:lang w:val="en-US"/>
          <w:rPrChange w:id="765" w:author="Antonio Otal Palacin" w:date="2023-11-18T17:49:00Z">
            <w:rPr/>
          </w:rPrChange>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E223CA" w:rsidP="00610AC2">
      <w:pPr>
        <w:jc w:val="both"/>
        <w:rPr>
          <w:lang w:val="en-US"/>
        </w:rPr>
      </w:pPr>
      <w:bookmarkStart w:id="766" w:name="ref-anderson2013"/>
      <w:bookmarkEnd w:id="764"/>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383AA8">
        <w:rPr>
          <w:lang w:val="en-US"/>
          <w:rPrChange w:id="767" w:author="Antonio Otal Palacin" w:date="2023-11-18T17:49:00Z">
            <w:rPr/>
          </w:rPrChange>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E223CA" w:rsidP="00610AC2">
      <w:pPr>
        <w:jc w:val="both"/>
        <w:rPr>
          <w:lang w:val="en-US"/>
        </w:rPr>
      </w:pPr>
      <w:bookmarkStart w:id="768" w:name="ref-xu2022"/>
      <w:bookmarkEnd w:id="766"/>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383AA8">
        <w:rPr>
          <w:lang w:val="en-US"/>
          <w:rPrChange w:id="769" w:author="Antonio Otal Palacin" w:date="2023-11-18T17:49:00Z">
            <w:rPr/>
          </w:rPrChange>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E223CA" w:rsidP="00610AC2">
      <w:pPr>
        <w:jc w:val="both"/>
        <w:rPr>
          <w:lang w:val="en-US"/>
        </w:rPr>
      </w:pPr>
      <w:bookmarkStart w:id="770" w:name="ref-prescrib2013a"/>
      <w:bookmarkEnd w:id="768"/>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771"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E223CA" w:rsidP="00610AC2">
      <w:pPr>
        <w:jc w:val="both"/>
        <w:rPr>
          <w:lang w:val="en-US"/>
        </w:rPr>
      </w:pPr>
      <w:bookmarkStart w:id="772" w:name="ref-pötter2018"/>
      <w:bookmarkEnd w:id="770"/>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383AA8">
        <w:rPr>
          <w:lang w:val="en-US"/>
          <w:rPrChange w:id="773" w:author="Antonio Otal Palacin" w:date="2023-11-18T17:49:00Z">
            <w:rPr/>
          </w:rPrChange>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E223CA" w:rsidP="00610AC2">
      <w:pPr>
        <w:jc w:val="both"/>
        <w:rPr>
          <w:lang w:val="en-US"/>
        </w:rPr>
      </w:pPr>
      <w:bookmarkStart w:id="774" w:name="ref-nkiwane2015"/>
      <w:bookmarkEnd w:id="772"/>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383AA8">
        <w:rPr>
          <w:lang w:val="en-US"/>
          <w:rPrChange w:id="775" w:author="Antonio Otal Palacin" w:date="2023-11-18T17:49:00Z">
            <w:rPr/>
          </w:rPrChange>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E223CA" w:rsidP="00610AC2">
      <w:pPr>
        <w:jc w:val="both"/>
        <w:rPr>
          <w:lang w:val="en-US"/>
        </w:rPr>
      </w:pPr>
      <w:bookmarkStart w:id="776" w:name="ref-mazeron2015"/>
      <w:bookmarkEnd w:id="774"/>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fldChar w:fldCharType="begin"/>
      </w:r>
      <w:r w:rsidRPr="00383AA8">
        <w:rPr>
          <w:lang w:val="en-US"/>
          <w:rPrChange w:id="777" w:author="Antonio Otal Palacin" w:date="2023-11-18T17:49:00Z">
            <w:rPr/>
          </w:rPrChange>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E223CA" w:rsidP="00610AC2">
      <w:pPr>
        <w:jc w:val="both"/>
        <w:rPr>
          <w:lang w:val="en-US"/>
        </w:rPr>
      </w:pPr>
      <w:bookmarkStart w:id="778" w:name="ref-beaulieu2012"/>
      <w:bookmarkEnd w:id="776"/>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fldChar w:fldCharType="begin"/>
      </w:r>
      <w:r w:rsidRPr="00383AA8">
        <w:rPr>
          <w:lang w:val="en-US"/>
          <w:rPrChange w:id="779" w:author="Antonio Otal Palacin" w:date="2023-11-18T17:49:00Z">
            <w:rPr/>
          </w:rPrChange>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E223CA" w:rsidP="00610AC2">
      <w:pPr>
        <w:jc w:val="both"/>
        <w:rPr>
          <w:lang w:val="en-US"/>
        </w:rPr>
      </w:pPr>
      <w:bookmarkStart w:id="780" w:name="ref-pantelis2015"/>
      <w:bookmarkEnd w:id="778"/>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383AA8">
        <w:rPr>
          <w:lang w:val="en-US"/>
          <w:rPrChange w:id="781" w:author="Antonio Otal Palacin" w:date="2023-11-18T17:49:00Z">
            <w:rPr/>
          </w:rPrChange>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E223CA" w:rsidP="00610AC2">
      <w:pPr>
        <w:jc w:val="both"/>
        <w:rPr>
          <w:lang w:val="en-US"/>
        </w:rPr>
      </w:pPr>
      <w:bookmarkStart w:id="782" w:name="ref-fonseca2014"/>
      <w:bookmarkEnd w:id="780"/>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383AA8">
        <w:rPr>
          <w:lang w:val="en-US"/>
          <w:rPrChange w:id="783" w:author="Antonio Otal Palacin" w:date="2023-11-18T17:49:00Z">
            <w:rPr/>
          </w:rPrChange>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E223CA" w:rsidP="00610AC2">
      <w:pPr>
        <w:jc w:val="both"/>
        <w:rPr>
          <w:lang w:val="en-US"/>
        </w:rPr>
      </w:pPr>
      <w:bookmarkStart w:id="784" w:name="ref-hrinivich2019"/>
      <w:bookmarkEnd w:id="782"/>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383AA8">
        <w:rPr>
          <w:lang w:val="en-US"/>
          <w:rPrChange w:id="785" w:author="Antonio Otal Palacin" w:date="2023-11-18T17:49:00Z">
            <w:rPr/>
          </w:rPrChange>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E223CA" w:rsidP="00610AC2">
      <w:pPr>
        <w:jc w:val="both"/>
        <w:rPr>
          <w:lang w:val="en-US"/>
        </w:rPr>
      </w:pPr>
      <w:bookmarkStart w:id="786" w:name="ref-otal2017"/>
      <w:bookmarkEnd w:id="784"/>
      <w:r w:rsidRPr="007126FF">
        <w:rPr>
          <w:lang w:val="en-US"/>
        </w:rPr>
        <w:lastRenderedPageBreak/>
        <w:t xml:space="preserve">90. </w:t>
      </w:r>
      <w:r w:rsidRPr="007126FF">
        <w:rPr>
          <w:lang w:val="en-US"/>
        </w:rPr>
        <w:tab/>
      </w:r>
      <w:r w:rsidRPr="0052331D">
        <w:rPr>
          <w:lang w:val="es-ES"/>
        </w:rPr>
        <w:t xml:space="preserve">Otal A, </w:t>
      </w:r>
      <w:proofErr w:type="spellStart"/>
      <w:r w:rsidRPr="0052331D">
        <w:rPr>
          <w:lang w:val="es-ES"/>
        </w:rPr>
        <w:t>Richart</w:t>
      </w:r>
      <w:proofErr w:type="spellEnd"/>
      <w:r w:rsidRPr="0052331D">
        <w:rPr>
          <w:lang w:val="es-ES"/>
        </w:rPr>
        <w:t xml:space="preserve">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383AA8">
        <w:rPr>
          <w:lang w:val="en-US"/>
          <w:rPrChange w:id="787" w:author="Antonio Otal Palacin" w:date="2023-11-18T17:49:00Z">
            <w:rPr/>
          </w:rPrChange>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E223CA" w:rsidP="00610AC2">
      <w:pPr>
        <w:jc w:val="both"/>
        <w:rPr>
          <w:lang w:val="en-US"/>
        </w:rPr>
      </w:pPr>
      <w:bookmarkStart w:id="788" w:name="ref-shaaer2020"/>
      <w:bookmarkEnd w:id="786"/>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383AA8">
        <w:rPr>
          <w:lang w:val="en-US"/>
          <w:rPrChange w:id="789" w:author="Antonio Otal Palacin" w:date="2023-11-18T17:49:00Z">
            <w:rPr/>
          </w:rPrChange>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E223CA" w:rsidP="00610AC2">
      <w:pPr>
        <w:jc w:val="both"/>
        <w:rPr>
          <w:lang w:val="en-US"/>
        </w:rPr>
      </w:pPr>
      <w:bookmarkStart w:id="790" w:name="ref-shaaer2021"/>
      <w:bookmarkEnd w:id="788"/>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383AA8">
        <w:rPr>
          <w:lang w:val="en-US"/>
          <w:rPrChange w:id="791" w:author="Antonio Otal Palacin" w:date="2023-11-18T17:49:00Z">
            <w:rPr/>
          </w:rPrChange>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E223CA" w:rsidP="00610AC2">
      <w:pPr>
        <w:jc w:val="both"/>
        <w:rPr>
          <w:lang w:val="en-US"/>
        </w:rPr>
      </w:pPr>
      <w:bookmarkStart w:id="792" w:name="ref-kim2021"/>
      <w:bookmarkEnd w:id="790"/>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383AA8">
        <w:rPr>
          <w:lang w:val="en-US"/>
          <w:rPrChange w:id="793" w:author="Antonio Otal Palacin" w:date="2023-11-18T17:49:00Z">
            <w:rPr/>
          </w:rPrChange>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E223CA" w:rsidP="00610AC2">
      <w:pPr>
        <w:jc w:val="both"/>
        <w:rPr>
          <w:lang w:val="en-US"/>
        </w:rPr>
      </w:pPr>
      <w:bookmarkStart w:id="794" w:name="ref-mikell2012"/>
      <w:bookmarkEnd w:id="792"/>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fldChar w:fldCharType="begin"/>
      </w:r>
      <w:r w:rsidRPr="00383AA8">
        <w:rPr>
          <w:lang w:val="en-US"/>
          <w:rPrChange w:id="795" w:author="Antonio Otal Palacin" w:date="2023-11-18T17:45:00Z">
            <w:rPr/>
          </w:rPrChange>
        </w:rPr>
        <w:instrText>HYPERLINK "https://doi.org/10.1016/j.ijrobp.2011.12.074" \h</w:instrText>
      </w:r>
      <w:r>
        <w:fldChar w:fldCharType="separate"/>
      </w:r>
      <w:r w:rsidRPr="007126FF">
        <w:rPr>
          <w:rStyle w:val="Hipervnculo"/>
          <w:lang w:val="en-US"/>
        </w:rPr>
        <w:t>10.1016/j.ijrobp.2011.12.074</w:t>
      </w:r>
      <w:r>
        <w:rPr>
          <w:rStyle w:val="Hipervnculo"/>
          <w:lang w:val="en-US"/>
        </w:rPr>
        <w:fldChar w:fldCharType="end"/>
      </w:r>
    </w:p>
    <w:p w14:paraId="6C7C58C0" w14:textId="77777777" w:rsidR="009574C6" w:rsidRPr="007126FF" w:rsidRDefault="00E223CA" w:rsidP="00610AC2">
      <w:pPr>
        <w:jc w:val="both"/>
        <w:rPr>
          <w:lang w:val="en-US"/>
        </w:rPr>
      </w:pPr>
      <w:bookmarkStart w:id="796" w:name="ref-hyer2012"/>
      <w:bookmarkEnd w:id="794"/>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383AA8">
        <w:rPr>
          <w:lang w:val="en-US"/>
          <w:rPrChange w:id="797" w:author="Antonio Otal Palacin" w:date="2023-11-18T17:49:00Z">
            <w:rPr/>
          </w:rPrChange>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E223CA" w:rsidP="00610AC2">
      <w:pPr>
        <w:jc w:val="both"/>
        <w:rPr>
          <w:lang w:val="en-US"/>
        </w:rPr>
      </w:pPr>
      <w:bookmarkStart w:id="798" w:name="ref-sinnatamby2016"/>
      <w:bookmarkEnd w:id="796"/>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383AA8">
        <w:rPr>
          <w:lang w:val="en-US"/>
          <w:rPrChange w:id="799" w:author="Antonio Otal Palacin" w:date="2023-11-18T17:49:00Z">
            <w:rPr/>
          </w:rPrChange>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E223CA" w:rsidP="00610AC2">
      <w:pPr>
        <w:jc w:val="both"/>
        <w:rPr>
          <w:lang w:val="en-US"/>
        </w:rPr>
      </w:pPr>
      <w:bookmarkStart w:id="800" w:name="ref-hofbauer2016"/>
      <w:bookmarkEnd w:id="798"/>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383AA8">
        <w:rPr>
          <w:lang w:val="en-US"/>
          <w:rPrChange w:id="801" w:author="Antonio Otal Palacin" w:date="2023-11-18T17:49:00Z">
            <w:rPr/>
          </w:rPrChange>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E223CA" w:rsidP="00610AC2">
      <w:pPr>
        <w:jc w:val="both"/>
        <w:rPr>
          <w:lang w:val="en-US"/>
        </w:rPr>
      </w:pPr>
      <w:bookmarkStart w:id="802" w:name="ref-abe2018"/>
      <w:bookmarkEnd w:id="800"/>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383AA8">
        <w:rPr>
          <w:lang w:val="en-US"/>
          <w:rPrChange w:id="803" w:author="Antonio Otal Palacin" w:date="2023-11-18T17:49:00Z">
            <w:rPr/>
          </w:rPrChange>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E223CA" w:rsidP="00610AC2">
      <w:pPr>
        <w:jc w:val="both"/>
        <w:rPr>
          <w:lang w:val="en-US"/>
        </w:rPr>
      </w:pPr>
      <w:bookmarkStart w:id="804" w:name="ref-pérez-calatayud2011"/>
      <w:bookmarkEnd w:id="802"/>
      <w:r w:rsidRPr="007126FF">
        <w:rPr>
          <w:lang w:val="en-US"/>
        </w:rPr>
        <w:lastRenderedPageBreak/>
        <w:t xml:space="preserve">99. </w:t>
      </w:r>
      <w:r w:rsidRPr="007126FF">
        <w:rPr>
          <w:lang w:val="en-US"/>
        </w:rPr>
        <w:tab/>
        <w:t xml:space="preserve">Pérez-Calatayud J, Carmona V, Lliso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383AA8">
        <w:rPr>
          <w:lang w:val="en-US"/>
          <w:rPrChange w:id="805" w:author="Antonio Otal Palacin" w:date="2023-11-18T17:49:00Z">
            <w:rPr/>
          </w:rPrChange>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E223CA" w:rsidP="00610AC2">
      <w:pPr>
        <w:jc w:val="both"/>
        <w:rPr>
          <w:lang w:val="en-US"/>
        </w:rPr>
      </w:pPr>
      <w:bookmarkStart w:id="806" w:name="ref-perez-calatayud2011"/>
      <w:bookmarkEnd w:id="804"/>
      <w:r w:rsidRPr="0052331D">
        <w:rPr>
          <w:lang w:val="en-US"/>
        </w:rPr>
        <w:t xml:space="preserve">100. </w:t>
      </w:r>
      <w:r w:rsidRPr="0052331D">
        <w:rPr>
          <w:lang w:val="en-US"/>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383AA8">
        <w:rPr>
          <w:lang w:val="en-US"/>
          <w:rPrChange w:id="807" w:author="Antonio Otal Palacin" w:date="2023-11-18T17:49:00Z">
            <w:rPr/>
          </w:rPrChange>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E223CA" w:rsidP="00610AC2">
      <w:pPr>
        <w:jc w:val="both"/>
        <w:rPr>
          <w:lang w:val="en-US"/>
        </w:rPr>
      </w:pPr>
      <w:bookmarkStart w:id="808" w:name="X4d9ef2d0b6e6345ebd21eac0a1e35fda0b4e3ed"/>
      <w:bookmarkEnd w:id="806"/>
      <w:r w:rsidRPr="007126FF">
        <w:rPr>
          <w:lang w:val="en-US"/>
        </w:rPr>
        <w:t xml:space="preserve">101. </w:t>
      </w:r>
      <w:r w:rsidRPr="007126FF">
        <w:rPr>
          <w:lang w:val="en-US"/>
        </w:rPr>
        <w:tab/>
      </w:r>
      <w:r w:rsidRPr="0052331D">
        <w:rPr>
          <w:lang w:val="es-ES"/>
          <w:rPrChange w:id="809" w:author="Antonio Otal Palacin" w:date="2023-11-19T16:41:00Z">
            <w:rPr>
              <w:lang w:val="en-US"/>
            </w:rPr>
          </w:rPrChange>
        </w:rPr>
        <w:t xml:space="preserve">Otal A, </w:t>
      </w:r>
      <w:proofErr w:type="spellStart"/>
      <w:r w:rsidRPr="0052331D">
        <w:rPr>
          <w:lang w:val="es-ES"/>
          <w:rPrChange w:id="810" w:author="Antonio Otal Palacin" w:date="2023-11-19T16:41:00Z">
            <w:rPr>
              <w:lang w:val="en-US"/>
            </w:rPr>
          </w:rPrChange>
        </w:rPr>
        <w:t>Richart</w:t>
      </w:r>
      <w:proofErr w:type="spellEnd"/>
      <w:r w:rsidRPr="0052331D">
        <w:rPr>
          <w:lang w:val="es-ES"/>
          <w:rPrChange w:id="811" w:author="Antonio Otal Palacin" w:date="2023-11-19T16:41:00Z">
            <w:rPr>
              <w:lang w:val="en-US"/>
            </w:rPr>
          </w:rPrChange>
        </w:rPr>
        <w:t xml:space="preserve"> J, </w:t>
      </w:r>
      <w:proofErr w:type="spellStart"/>
      <w:r w:rsidRPr="0052331D">
        <w:rPr>
          <w:lang w:val="es-ES"/>
          <w:rPrChange w:id="812" w:author="Antonio Otal Palacin" w:date="2023-11-19T16:41:00Z">
            <w:rPr>
              <w:lang w:val="en-US"/>
            </w:rPr>
          </w:rPrChange>
        </w:rPr>
        <w:t>Rodriguez</w:t>
      </w:r>
      <w:proofErr w:type="spellEnd"/>
      <w:r w:rsidRPr="0052331D">
        <w:rPr>
          <w:lang w:val="es-ES"/>
          <w:rPrChange w:id="813" w:author="Antonio Otal Palacin" w:date="2023-11-19T16:41:00Z">
            <w:rPr>
              <w:lang w:val="en-US"/>
            </w:rPr>
          </w:rPrChange>
        </w:rPr>
        <w:t xml:space="preserve"> S, Santos M, </w:t>
      </w:r>
      <w:proofErr w:type="spellStart"/>
      <w:r w:rsidRPr="0052331D">
        <w:rPr>
          <w:lang w:val="es-ES"/>
          <w:rPrChange w:id="814" w:author="Antonio Otal Palacin" w:date="2023-11-19T16:41:00Z">
            <w:rPr>
              <w:lang w:val="en-US"/>
            </w:rPr>
          </w:rPrChange>
        </w:rPr>
        <w:t>Perez</w:t>
      </w:r>
      <w:proofErr w:type="spellEnd"/>
      <w:r w:rsidRPr="0052331D">
        <w:rPr>
          <w:lang w:val="es-ES"/>
          <w:rPrChange w:id="815" w:author="Antonio Otal Palacin" w:date="2023-11-19T16:41:00Z">
            <w:rPr>
              <w:lang w:val="en-US"/>
            </w:rPr>
          </w:rPrChange>
        </w:rPr>
        <w:t xml:space="preserve">-Calatayud J. </w:t>
      </w:r>
      <w:r>
        <w:fldChar w:fldCharType="begin"/>
      </w:r>
      <w:r w:rsidRPr="0052331D">
        <w:rPr>
          <w:lang w:val="es-ES"/>
          <w:rPrChange w:id="816" w:author="Antonio Otal Palacin" w:date="2023-11-19T16:41:00Z">
            <w:rPr/>
          </w:rPrChange>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817" w:name="ref-gecestrohandbook2002"/>
      <w:bookmarkEnd w:id="808"/>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818" w:name="ref-viswanathan2006"/>
      <w:bookmarkEnd w:id="817"/>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383AA8">
        <w:rPr>
          <w:lang w:val="en-US"/>
          <w:rPrChange w:id="819" w:author="Antonio Otal Palacin" w:date="2023-11-18T17:49:00Z">
            <w:rPr/>
          </w:rPrChange>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E223CA" w:rsidP="00610AC2">
      <w:pPr>
        <w:jc w:val="both"/>
        <w:rPr>
          <w:lang w:val="en-US"/>
        </w:rPr>
      </w:pPr>
      <w:bookmarkStart w:id="820" w:name="ref-fokdal2013"/>
      <w:bookmarkEnd w:id="818"/>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383AA8">
        <w:rPr>
          <w:lang w:val="en-US"/>
          <w:rPrChange w:id="821" w:author="Antonio Otal Palacin" w:date="2023-11-18T17:49:00Z">
            <w:rPr/>
          </w:rPrChange>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E223CA" w:rsidP="00610AC2">
      <w:pPr>
        <w:jc w:val="both"/>
        <w:rPr>
          <w:lang w:val="en-US"/>
        </w:rPr>
      </w:pPr>
      <w:bookmarkStart w:id="822" w:name="ref-petric2014c"/>
      <w:bookmarkEnd w:id="820"/>
      <w:r w:rsidRPr="007126FF">
        <w:rPr>
          <w:lang w:val="en-US"/>
        </w:rPr>
        <w:t xml:space="preserve">105. </w:t>
      </w:r>
      <w:r w:rsidRPr="007126FF">
        <w:rPr>
          <w:lang w:val="en-US"/>
        </w:rPr>
        <w:tab/>
      </w:r>
      <w:proofErr w:type="spellStart"/>
      <w:r w:rsidRPr="0052331D">
        <w:rPr>
          <w:lang w:val="es-ES"/>
        </w:rPr>
        <w:t>Petric</w:t>
      </w:r>
      <w:proofErr w:type="spellEnd"/>
      <w:r w:rsidRPr="0052331D">
        <w:rPr>
          <w:lang w:val="es-ES"/>
        </w:rPr>
        <w:t xml:space="preserve"> P, </w:t>
      </w:r>
      <w:proofErr w:type="spellStart"/>
      <w:r w:rsidRPr="0052331D">
        <w:rPr>
          <w:lang w:val="es-ES"/>
        </w:rPr>
        <w:t>Hudej</w:t>
      </w:r>
      <w:proofErr w:type="spellEnd"/>
      <w:r w:rsidRPr="0052331D">
        <w:rPr>
          <w:lang w:val="es-ES"/>
        </w:rPr>
        <w:t xml:space="preserve"> R, </w:t>
      </w:r>
      <w:proofErr w:type="spellStart"/>
      <w:r w:rsidRPr="0052331D">
        <w:rPr>
          <w:lang w:val="es-ES"/>
        </w:rPr>
        <w:t>Hanuna</w:t>
      </w:r>
      <w:proofErr w:type="spellEnd"/>
      <w:r w:rsidRPr="0052331D">
        <w:rPr>
          <w:lang w:val="es-ES"/>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383AA8">
        <w:rPr>
          <w:lang w:val="en-US"/>
          <w:rPrChange w:id="823" w:author="Antonio Otal Palacin" w:date="2023-11-18T17:49:00Z">
            <w:rPr/>
          </w:rPrChange>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E223CA" w:rsidP="00610AC2">
      <w:pPr>
        <w:jc w:val="both"/>
        <w:rPr>
          <w:lang w:val="en-US"/>
        </w:rPr>
      </w:pPr>
      <w:bookmarkStart w:id="824" w:name="ref-ma2021"/>
      <w:bookmarkEnd w:id="822"/>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383AA8">
        <w:rPr>
          <w:lang w:val="en-US"/>
          <w:rPrChange w:id="825" w:author="Antonio Otal Palacin" w:date="2023-11-18T17:49:00Z">
            <w:rPr/>
          </w:rPrChange>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E223CA" w:rsidP="00610AC2">
      <w:pPr>
        <w:jc w:val="both"/>
        <w:rPr>
          <w:lang w:val="en-US"/>
        </w:rPr>
      </w:pPr>
      <w:bookmarkStart w:id="826" w:name="ref-shi2021"/>
      <w:bookmarkEnd w:id="824"/>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383AA8">
        <w:rPr>
          <w:lang w:val="en-US"/>
          <w:rPrChange w:id="827" w:author="Antonio Otal Palacin" w:date="2023-11-18T17:49:00Z">
            <w:rPr/>
          </w:rPrChange>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E223CA" w:rsidP="00610AC2">
      <w:pPr>
        <w:jc w:val="both"/>
        <w:rPr>
          <w:lang w:val="en-US"/>
        </w:rPr>
      </w:pPr>
      <w:bookmarkStart w:id="828" w:name="ref-wang2020"/>
      <w:bookmarkEnd w:id="826"/>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383AA8">
        <w:rPr>
          <w:lang w:val="en-US"/>
          <w:rPrChange w:id="829" w:author="Antonio Otal Palacin" w:date="2023-11-18T17:49:00Z">
            <w:rPr/>
          </w:rPrChange>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E223CA" w:rsidP="00610AC2">
      <w:pPr>
        <w:jc w:val="both"/>
        <w:rPr>
          <w:lang w:val="en-US"/>
        </w:rPr>
      </w:pPr>
      <w:bookmarkStart w:id="830" w:name="ref-boulanger2021"/>
      <w:bookmarkEnd w:id="828"/>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383AA8">
        <w:rPr>
          <w:lang w:val="en-US"/>
          <w:rPrChange w:id="831" w:author="Antonio Otal Palacin" w:date="2023-11-18T17:49:00Z">
            <w:rPr/>
          </w:rPrChange>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E223CA" w:rsidP="00610AC2">
      <w:pPr>
        <w:jc w:val="both"/>
        <w:rPr>
          <w:lang w:val="en-US"/>
        </w:rPr>
      </w:pPr>
      <w:bookmarkStart w:id="832" w:name="ref-beld2018"/>
      <w:bookmarkEnd w:id="830"/>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383AA8">
        <w:rPr>
          <w:lang w:val="en-US"/>
          <w:rPrChange w:id="833" w:author="Antonio Otal Palacin" w:date="2023-11-18T17:49:00Z">
            <w:rPr/>
          </w:rPrChange>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E223CA" w:rsidP="00610AC2">
      <w:pPr>
        <w:jc w:val="both"/>
        <w:rPr>
          <w:lang w:val="en-US"/>
        </w:rPr>
      </w:pPr>
      <w:bookmarkStart w:id="834" w:name="ref-bert2016"/>
      <w:bookmarkEnd w:id="832"/>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383AA8">
        <w:rPr>
          <w:lang w:val="en-US"/>
          <w:rPrChange w:id="835" w:author="Antonio Otal Palacin" w:date="2023-11-18T17:49:00Z">
            <w:rPr/>
          </w:rPrChange>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E223CA" w:rsidP="00610AC2">
      <w:pPr>
        <w:jc w:val="both"/>
        <w:rPr>
          <w:lang w:val="en-US"/>
        </w:rPr>
      </w:pPr>
      <w:bookmarkStart w:id="836" w:name="ref-vanheerden2021"/>
      <w:bookmarkEnd w:id="834"/>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383AA8">
        <w:rPr>
          <w:lang w:val="en-US"/>
          <w:rPrChange w:id="837" w:author="Antonio Otal Palacin" w:date="2023-11-18T17:49:00Z">
            <w:rPr/>
          </w:rPrChange>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E223CA" w:rsidP="00610AC2">
      <w:pPr>
        <w:jc w:val="both"/>
        <w:rPr>
          <w:lang w:val="en-US"/>
        </w:rPr>
      </w:pPr>
      <w:bookmarkStart w:id="838" w:name="ref-richart2018a"/>
      <w:bookmarkEnd w:id="836"/>
      <w:r w:rsidRPr="0052331D">
        <w:rPr>
          <w:lang w:val="en-US"/>
        </w:rPr>
        <w:t xml:space="preserve">113. </w:t>
      </w:r>
      <w:r w:rsidRPr="0052331D">
        <w:rPr>
          <w:lang w:val="en-US"/>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839"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E223CA" w:rsidP="00610AC2">
      <w:pPr>
        <w:jc w:val="both"/>
      </w:pPr>
      <w:bookmarkStart w:id="840" w:name="ref-otal2019_plastic"/>
      <w:bookmarkEnd w:id="838"/>
      <w:r w:rsidRPr="0052331D">
        <w:rPr>
          <w:lang w:val="es-ES"/>
          <w:rPrChange w:id="841" w:author="Antonio Otal Palacin" w:date="2023-11-19T16:41:00Z">
            <w:rPr>
              <w:lang w:val="en-US"/>
            </w:rPr>
          </w:rPrChange>
        </w:rPr>
        <w:t xml:space="preserve">114. </w:t>
      </w:r>
      <w:r w:rsidRPr="0052331D">
        <w:rPr>
          <w:lang w:val="es-ES"/>
          <w:rPrChange w:id="842" w:author="Antonio Otal Palacin" w:date="2023-11-19T16:41:00Z">
            <w:rPr>
              <w:lang w:val="en-US"/>
            </w:rPr>
          </w:rPrChange>
        </w:rPr>
        <w:tab/>
        <w:t xml:space="preserve">Otal A, Vijande J, Ballester F, et al. </w:t>
      </w:r>
      <w:r w:rsidRPr="007126FF">
        <w:rPr>
          <w:lang w:val="en-US"/>
        </w:rPr>
        <w:t xml:space="preserve">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843" w:name="ref-otal2019_metal"/>
      <w:bookmarkEnd w:id="840"/>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383AA8">
        <w:rPr>
          <w:lang w:val="en-US"/>
          <w:rPrChange w:id="844" w:author="Antonio Otal Palacin" w:date="2023-11-18T17:49:00Z">
            <w:rPr/>
          </w:rPrChange>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E223CA" w:rsidP="00610AC2">
      <w:pPr>
        <w:jc w:val="both"/>
        <w:rPr>
          <w:lang w:val="en-US"/>
        </w:rPr>
      </w:pPr>
      <w:bookmarkStart w:id="845" w:name="ref-otal2021"/>
      <w:bookmarkEnd w:id="843"/>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383AA8">
        <w:rPr>
          <w:lang w:val="en-US"/>
          <w:rPrChange w:id="846" w:author="Antonio Otal Palacin" w:date="2023-11-18T17:49:00Z">
            <w:rPr/>
          </w:rPrChange>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E223CA" w:rsidP="00610AC2">
      <w:pPr>
        <w:jc w:val="both"/>
      </w:pPr>
      <w:bookmarkStart w:id="847" w:name="ref-fedorov2012"/>
      <w:bookmarkEnd w:id="845"/>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605"/>
      <w:bookmarkEnd w:id="607"/>
      <w:bookmarkEnd w:id="847"/>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11"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12"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13"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14"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22"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23"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26"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27"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30"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31"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32"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33"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63"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64"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67"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68" w:author="Antonio Otal Palacin" w:date="2023-11-19T16:41:00Z" w:initials="AO">
    <w:p w14:paraId="1C407B66" w14:textId="77777777" w:rsidR="0052331D" w:rsidRDefault="0052331D" w:rsidP="004574C5">
      <w:pPr>
        <w:pStyle w:val="Textocomentario"/>
      </w:pPr>
      <w:r>
        <w:rPr>
          <w:rStyle w:val="Refdecomentario"/>
        </w:rPr>
        <w:annotationRef/>
      </w:r>
      <w:r>
        <w:t>He puesto una de PLATO</w:t>
      </w:r>
    </w:p>
  </w:comment>
  <w:comment w:id="69" w:author="Javier Vijande Asenjo" w:date="2023-11-16T09:31:00Z" w:initials="JVA">
    <w:p w14:paraId="1B254D41" w14:textId="7D1B90DE" w:rsidR="00B3655B" w:rsidRDefault="00B3655B">
      <w:pPr>
        <w:pStyle w:val="Textocomentario"/>
      </w:pPr>
      <w:r>
        <w:rPr>
          <w:rStyle w:val="Refdecomentario"/>
        </w:rPr>
        <w:annotationRef/>
      </w:r>
      <w:r>
        <w:t>¿?</w:t>
      </w:r>
    </w:p>
  </w:comment>
  <w:comment w:id="70"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82"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83" w:author="Antonio Otal Palacin" w:date="2023-11-19T16:45:00Z" w:initials="AO">
    <w:p w14:paraId="6D5A41ED" w14:textId="77777777" w:rsidR="0052331D" w:rsidRDefault="0052331D" w:rsidP="00F020E5">
      <w:pPr>
        <w:pStyle w:val="Textocomentario"/>
      </w:pPr>
      <w:r>
        <w:rPr>
          <w:rStyle w:val="Refdecomentario"/>
        </w:rPr>
        <w:annotationRef/>
      </w:r>
      <w:r>
        <w:t>Supongo que con esto vale.</w:t>
      </w:r>
    </w:p>
  </w:comment>
  <w:comment w:id="95" w:author="Javier Vijande Asenjo" w:date="2023-11-16T09:44:00Z" w:initials="JVA">
    <w:p w14:paraId="34344996" w14:textId="04F880B3" w:rsidR="00C17A36" w:rsidRDefault="00C17A36">
      <w:pPr>
        <w:pStyle w:val="Textocomentario"/>
      </w:pPr>
      <w:r>
        <w:rPr>
          <w:rStyle w:val="Refdecomentario"/>
        </w:rPr>
        <w:annotationRef/>
      </w:r>
      <w:r>
        <w:t>formato</w:t>
      </w:r>
    </w:p>
  </w:comment>
  <w:comment w:id="96" w:author="Antonio Otal Palacin" w:date="2023-11-19T16:55:00Z" w:initials="AO">
    <w:p w14:paraId="0502B860" w14:textId="77777777" w:rsidR="00CB6820" w:rsidRDefault="00CB6820">
      <w:pPr>
        <w:pStyle w:val="Textocomentario"/>
      </w:pPr>
      <w:r>
        <w:rPr>
          <w:rStyle w:val="Refdecomentario"/>
        </w:rPr>
        <w:annotationRef/>
      </w:r>
      <w:r>
        <w:t>Lo añado,,,</w:t>
      </w:r>
    </w:p>
    <w:p w14:paraId="5467E12A" w14:textId="77777777" w:rsidR="00CB6820" w:rsidRDefault="00CB6820">
      <w:pPr>
        <w:pStyle w:val="Textocomentario"/>
      </w:pPr>
    </w:p>
    <w:p w14:paraId="3B94838E" w14:textId="77777777" w:rsidR="00CB6820" w:rsidRDefault="00CB6820" w:rsidP="00B73ADE">
      <w:pPr>
        <w:pStyle w:val="Textocomentario"/>
      </w:pPr>
      <w:r>
        <w:rPr>
          <w:color w:val="666666"/>
          <w:highlight w:val="white"/>
        </w:rPr>
        <w:t>Liu, Y., Zheng, D., Liu, J., Cui, J., Xi, H., Zhang, K., Huang, X., Wei, B., Wang, X., Xu, B., Li, K., Gao, Y., Liang, W., Tian, J., &amp; Chen, L. (2019). Comparing PET/MRI with PET/CT for Pretreatment Staging of Gastric Cancer. In Gastroenterology Research and Practice (Vol. 2019, pp. 1–11). Hindawi Limited. https://doi.org/10.1155/2019/9564627</w:t>
      </w:r>
      <w:r>
        <w:t xml:space="preserve"> </w:t>
      </w:r>
    </w:p>
  </w:comment>
  <w:comment w:id="101" w:author="Javier Vijande Asenjo" w:date="2023-11-16T09:46:00Z" w:initials="JVA">
    <w:p w14:paraId="267880A0" w14:textId="1D2456C9" w:rsidR="00C17A36" w:rsidRDefault="00C17A36">
      <w:pPr>
        <w:pStyle w:val="Textocomentario"/>
      </w:pPr>
      <w:r>
        <w:rPr>
          <w:rStyle w:val="Refdecomentario"/>
        </w:rPr>
        <w:annotationRef/>
      </w:r>
      <w:r>
        <w:t>Este párrafo repite lo que has dicho en el apartado 1.1.6. Yo lo quitaría.</w:t>
      </w:r>
    </w:p>
  </w:comment>
  <w:comment w:id="102" w:author="Antonio Otal Palacin" w:date="2023-11-19T17:05:00Z" w:initials="AO">
    <w:p w14:paraId="2B6377C0" w14:textId="77777777" w:rsidR="00C14E39" w:rsidRDefault="00C14E39" w:rsidP="00646086">
      <w:pPr>
        <w:pStyle w:val="Textocomentario"/>
      </w:pPr>
      <w:r>
        <w:rPr>
          <w:rStyle w:val="Refdecomentario"/>
        </w:rPr>
        <w:annotationRef/>
      </w:r>
      <w:r>
        <w:t>Lo hago</w:t>
      </w:r>
    </w:p>
  </w:comment>
  <w:comment w:id="112" w:author="Javier Vijande Asenjo" w:date="2023-11-16T09:49:00Z" w:initials="JVA">
    <w:p w14:paraId="7B093543" w14:textId="77777777" w:rsidR="00E81AE0" w:rsidRDefault="00C17A36" w:rsidP="00043A97">
      <w:pPr>
        <w:pStyle w:val="Textocomentario"/>
      </w:pPr>
      <w:r>
        <w:rPr>
          <w:rStyle w:val="Refdecomentario"/>
        </w:rPr>
        <w:annotationRef/>
      </w:r>
      <w:r w:rsidR="00E81AE0">
        <w:rPr>
          <w:lang w:val="es-ES"/>
        </w:rPr>
        <w:t>¿Qué es RM? ¿No seria MRI en todo el manuscrito?</w:t>
      </w:r>
    </w:p>
  </w:comment>
  <w:comment w:id="113" w:author="Antonio Otal Palacin" w:date="2023-11-19T17:09:00Z" w:initials="AO">
    <w:p w14:paraId="27634BF6" w14:textId="77777777" w:rsidR="00E81AE0" w:rsidRDefault="00C14E39" w:rsidP="00830186">
      <w:pPr>
        <w:pStyle w:val="Textocomentario"/>
      </w:pPr>
      <w:r>
        <w:rPr>
          <w:rStyle w:val="Refdecomentario"/>
        </w:rPr>
        <w:annotationRef/>
      </w:r>
      <w:r w:rsidR="00E81AE0">
        <w:rPr>
          <w:lang w:val="es-ES"/>
        </w:rPr>
        <w:t>Creo que voy a distinguir entre imagen por resonancia magnética nuclear (MRI) y resonancia magnética nuclear (MR)</w:t>
      </w:r>
    </w:p>
  </w:comment>
  <w:comment w:id="115" w:author="Javier Vijande Asenjo" w:date="2023-11-16T09:50:00Z" w:initials="JVA">
    <w:p w14:paraId="0715D36E" w14:textId="6C2D0B8D" w:rsidR="002248CD" w:rsidRDefault="002248CD">
      <w:pPr>
        <w:pStyle w:val="Textocomentario"/>
      </w:pPr>
      <w:r>
        <w:rPr>
          <w:rStyle w:val="Refdecomentario"/>
        </w:rPr>
        <w:annotationRef/>
      </w:r>
      <w:r>
        <w:t>Lo mismo, ¿Qué es MR? ¿no seria MRI?</w:t>
      </w:r>
    </w:p>
  </w:comment>
  <w:comment w:id="116" w:author="Antonio Otal Palacin" w:date="2023-11-19T17:10:00Z" w:initials="AO">
    <w:p w14:paraId="540C3A6D" w14:textId="77777777" w:rsidR="00E81AE0" w:rsidRDefault="00C14E39" w:rsidP="00AD5C6B">
      <w:pPr>
        <w:pStyle w:val="Textocomentario"/>
      </w:pPr>
      <w:r>
        <w:rPr>
          <w:rStyle w:val="Refdecomentario"/>
        </w:rPr>
        <w:annotationRef/>
      </w:r>
    </w:p>
  </w:comment>
  <w:comment w:id="122"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123" w:author="ANTONIO OTAL" w:date="2023-12-07T09:55:00Z" w:initials="AO">
    <w:p w14:paraId="09D3DB0E" w14:textId="77777777" w:rsidR="009A5100" w:rsidRDefault="009A5100" w:rsidP="009C1C14">
      <w:pPr>
        <w:pStyle w:val="Textocomentario"/>
      </w:pPr>
      <w:r>
        <w:rPr>
          <w:rStyle w:val="Refdecomentario"/>
        </w:rPr>
        <w:annotationRef/>
      </w:r>
      <w:r>
        <w:t>Lo tendré en cuenta</w:t>
      </w:r>
    </w:p>
  </w:comment>
  <w:comment w:id="124" w:author="Javier Vijande Asenjo" w:date="2023-11-16T09:57:00Z" w:initials="JVA">
    <w:p w14:paraId="320BA22C" w14:textId="05162839"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125" w:author="Antonio Otal Palacin" w:date="2023-11-19T18:04:00Z" w:initials="AO">
    <w:p w14:paraId="330965A5" w14:textId="77777777" w:rsidR="00041417" w:rsidRDefault="00041417" w:rsidP="00B051A2">
      <w:pPr>
        <w:pStyle w:val="Textocomentario"/>
      </w:pPr>
      <w:r>
        <w:rPr>
          <w:rStyle w:val="Refdecomentario"/>
        </w:rPr>
        <w:annotationRef/>
      </w:r>
      <w:r>
        <w:t>No se cómo lo ves pero yo me quedaría aquí.</w:t>
      </w:r>
    </w:p>
  </w:comment>
  <w:comment w:id="130" w:author="Javier Vijande Asenjo" w:date="2023-11-16T10:08:00Z" w:initials="JVA">
    <w:p w14:paraId="423C9CD9" w14:textId="016436B2" w:rsidR="00E70CD1" w:rsidRDefault="00E70CD1">
      <w:pPr>
        <w:pStyle w:val="Textocomentario"/>
      </w:pPr>
      <w:r>
        <w:rPr>
          <w:rStyle w:val="Refdecomentario"/>
        </w:rPr>
        <w:annotationRef/>
      </w:r>
      <w:r>
        <w:t>Yo pondría una imagen de ejemplo</w:t>
      </w:r>
    </w:p>
  </w:comment>
  <w:comment w:id="131" w:author="Antonio Otal Palacin" w:date="2023-11-19T19:15:00Z" w:initials="AO">
    <w:p w14:paraId="1991BF3D" w14:textId="77777777" w:rsidR="00743456" w:rsidRDefault="00743456" w:rsidP="002F5BA6">
      <w:pPr>
        <w:pStyle w:val="Textocomentario"/>
      </w:pPr>
      <w:r>
        <w:rPr>
          <w:rStyle w:val="Refdecomentario"/>
        </w:rPr>
        <w:annotationRef/>
      </w:r>
      <w:r>
        <w:t>La pongo.</w:t>
      </w:r>
    </w:p>
  </w:comment>
  <w:comment w:id="138" w:author="Javier Vijande Asenjo" w:date="2023-11-16T11:09:00Z" w:initials="JVA">
    <w:p w14:paraId="7B41BEBD" w14:textId="5B884559" w:rsidR="007B4771" w:rsidRDefault="007B4771">
      <w:pPr>
        <w:pStyle w:val="Textocomentario"/>
      </w:pPr>
      <w:r>
        <w:rPr>
          <w:rStyle w:val="Refdecomentario"/>
        </w:rPr>
        <w:annotationRef/>
      </w:r>
      <w:r>
        <w:t>Esta definido antes.</w:t>
      </w:r>
    </w:p>
  </w:comment>
  <w:comment w:id="139" w:author="Antonio Otal Palacin" w:date="2023-11-19T18:28:00Z" w:initials="AO">
    <w:p w14:paraId="2E27B3E7" w14:textId="77777777" w:rsidR="006D5241" w:rsidRDefault="006D5241" w:rsidP="00766424">
      <w:pPr>
        <w:pStyle w:val="Textocomentario"/>
      </w:pPr>
      <w:r>
        <w:rPr>
          <w:rStyle w:val="Refdecomentario"/>
        </w:rPr>
        <w:annotationRef/>
      </w:r>
      <w:r>
        <w:t>Eliminado</w:t>
      </w:r>
    </w:p>
  </w:comment>
  <w:comment w:id="140" w:author="Javier Vijande Asenjo" w:date="2023-11-16T11:09:00Z" w:initials="JVA">
    <w:p w14:paraId="6FB197EF" w14:textId="351743E2" w:rsidR="007B4771" w:rsidRDefault="007B4771">
      <w:pPr>
        <w:pStyle w:val="Textocomentario"/>
      </w:pPr>
      <w:r>
        <w:rPr>
          <w:rStyle w:val="Refdecomentario"/>
        </w:rPr>
        <w:annotationRef/>
      </w:r>
      <w:r>
        <w:t>referencia</w:t>
      </w:r>
    </w:p>
  </w:comment>
  <w:comment w:id="141" w:author="Antonio Otal Palacin" w:date="2023-11-19T18:42:00Z" w:initials="AO">
    <w:p w14:paraId="45418FCC" w14:textId="77777777" w:rsidR="007E23CE" w:rsidRDefault="007E23CE">
      <w:pPr>
        <w:pStyle w:val="Textocomentario"/>
      </w:pPr>
      <w:r>
        <w:rPr>
          <w:rStyle w:val="Refdecomentario"/>
        </w:rPr>
        <w:annotationRef/>
      </w:r>
      <w:r>
        <w:rPr>
          <w:color w:val="666666"/>
          <w:highlight w:val="white"/>
        </w:rPr>
        <w:t>Lo añado</w:t>
      </w:r>
    </w:p>
    <w:p w14:paraId="7F366EFB" w14:textId="77777777" w:rsidR="007E23CE" w:rsidRDefault="007E23CE">
      <w:pPr>
        <w:pStyle w:val="Textocomentario"/>
      </w:pPr>
    </w:p>
    <w:p w14:paraId="2E6ED8CD" w14:textId="77777777" w:rsidR="007E23CE" w:rsidRDefault="007E23CE" w:rsidP="00BD1599">
      <w:pPr>
        <w:pStyle w:val="Textocomentario"/>
      </w:pPr>
      <w:r>
        <w:rPr>
          <w:color w:val="666666"/>
          <w:highlight w:val="white"/>
        </w:rPr>
        <w:t>Logsdon, M. D., &amp; Eifel, P. J. (1999). FIGO IIIB squamous cell carcinoma of the cervix: an analysis of prognostic factors emphasizing the balance between external beam and intracavitary radiation therapy. In International Journal of Radiation Oncology*Biology*Physics (Vol. 43, Issue 4, pp. 763–775). Elsevier BV. https://doi.org/10.1016/s0360-3016(98)00482-9</w:t>
      </w:r>
      <w:r>
        <w:t xml:space="preserve"> </w:t>
      </w:r>
    </w:p>
  </w:comment>
  <w:comment w:id="142" w:author="Javier Vijande Asenjo" w:date="2023-11-16T11:10:00Z" w:initials="JVA">
    <w:p w14:paraId="717DDE42" w14:textId="20C80545" w:rsidR="007B4771" w:rsidRDefault="007B4771">
      <w:pPr>
        <w:pStyle w:val="Textocomentario"/>
      </w:pPr>
      <w:r>
        <w:rPr>
          <w:rStyle w:val="Refdecomentario"/>
        </w:rPr>
        <w:annotationRef/>
      </w:r>
      <w:r>
        <w:t>Yo añadiria una nota al pie definiendo todo esto</w:t>
      </w:r>
    </w:p>
  </w:comment>
  <w:comment w:id="143" w:author="Antonio Otal Palacin" w:date="2023-11-19T18:48:00Z" w:initials="AO">
    <w:p w14:paraId="219E9B76" w14:textId="77777777" w:rsidR="00982DBA" w:rsidRDefault="00537CCF">
      <w:pPr>
        <w:pStyle w:val="Textocomentario"/>
      </w:pPr>
      <w:r>
        <w:rPr>
          <w:rStyle w:val="Refdecomentario"/>
        </w:rPr>
        <w:annotationRef/>
      </w:r>
      <w:r w:rsidR="00982DBA">
        <w:rPr>
          <w:lang w:val="es-ES"/>
        </w:rPr>
        <w:t>Pondré una nota:</w:t>
      </w:r>
    </w:p>
    <w:p w14:paraId="5CBEB9BC" w14:textId="77777777" w:rsidR="00982DBA" w:rsidRDefault="00982DBA">
      <w:pPr>
        <w:pStyle w:val="Textocomentario"/>
      </w:pPr>
    </w:p>
    <w:p w14:paraId="6118C9B9" w14:textId="77777777" w:rsidR="00982DBA" w:rsidRDefault="00982DBA" w:rsidP="00E82F2A">
      <w:pPr>
        <w:pStyle w:val="Textocomentario"/>
      </w:pPr>
      <w:r>
        <w:rPr>
          <w:color w:val="3B3B3B"/>
          <w:highlight w:val="white"/>
          <w:lang w:val="es-ES"/>
        </w:rPr>
        <w:t>El carcinoma de células escamosas de cuello uterino en estadio IIIB de FIGO representa un estadio avanzado de cáncer de cuello uterino en el que el tumor se ha extendido a la pared pélvica, causando invasión parametrial y/o hidronefrosis o riñón no funcional.</w:t>
      </w:r>
    </w:p>
  </w:comment>
  <w:comment w:id="144" w:author="Javier Vijande Asenjo" w:date="2023-11-16T11:10:00Z" w:initials="JVA">
    <w:p w14:paraId="67F5C835" w14:textId="37F216B9" w:rsidR="007B4771" w:rsidRDefault="007B4771">
      <w:pPr>
        <w:pStyle w:val="Textocomentario"/>
      </w:pPr>
      <w:r>
        <w:rPr>
          <w:rStyle w:val="Refdecomentario"/>
        </w:rPr>
        <w:annotationRef/>
      </w:r>
      <w:r>
        <w:rPr>
          <w:rStyle w:val="Refdecomentario"/>
        </w:rPr>
        <w:t>referencia</w:t>
      </w:r>
    </w:p>
  </w:comment>
  <w:comment w:id="145" w:author="Antonio Otal Palacin" w:date="2023-11-19T19:04:00Z" w:initials="AO">
    <w:p w14:paraId="2BE519A8" w14:textId="77777777" w:rsidR="00035165" w:rsidRDefault="00035165">
      <w:pPr>
        <w:pStyle w:val="Textocomentario"/>
      </w:pPr>
      <w:r>
        <w:rPr>
          <w:rStyle w:val="Refdecomentario"/>
        </w:rPr>
        <w:annotationRef/>
      </w:r>
      <w:r>
        <w:t>Ahí va:</w:t>
      </w:r>
    </w:p>
    <w:p w14:paraId="0F1616EE" w14:textId="77777777" w:rsidR="00035165" w:rsidRDefault="00035165">
      <w:pPr>
        <w:pStyle w:val="Textocomentario"/>
      </w:pPr>
    </w:p>
    <w:p w14:paraId="6BCD591B" w14:textId="77777777" w:rsidR="00035165" w:rsidRDefault="00035165" w:rsidP="009B68CE">
      <w:pPr>
        <w:pStyle w:val="Textocomentario"/>
      </w:pPr>
      <w:r>
        <w:rPr>
          <w:color w:val="666666"/>
          <w:highlight w:val="white"/>
        </w:rPr>
        <w:t>Viswanathan, A. N., Beriwal, S., De Los Santos, J. F., Demanes, D. J., Gaffney, D., Hansen, J., Jones, E., Kirisits, C., Thomadsen, B., &amp; Erickson, B. (2012). American Brachytherapy Society consensus guidelines for locally advanced carcinoma of the cervix. Part II: High-dose-rate brachytherapy. In Brachytherapy (Vol. 11, Issue 1, pp. 47–52). Elsevier BV. https://doi.org/10.1016/j.brachy.2011.07.002</w:t>
      </w:r>
      <w:r>
        <w:t xml:space="preserve"> </w:t>
      </w:r>
    </w:p>
  </w:comment>
  <w:comment w:id="150" w:author="Javier Vijande Asenjo" w:date="2023-11-16T11:10:00Z" w:initials="JVA">
    <w:p w14:paraId="0129CBD2" w14:textId="38FDC52E"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151" w:author="Antonio Otal Palacin" w:date="2023-11-19T19:10:00Z" w:initials="AO">
    <w:p w14:paraId="0E030A7F" w14:textId="77777777" w:rsidR="00743456" w:rsidRDefault="00743456" w:rsidP="00F40E50">
      <w:pPr>
        <w:pStyle w:val="Textocomentario"/>
      </w:pPr>
      <w:r>
        <w:rPr>
          <w:rStyle w:val="Refdecomentario"/>
        </w:rPr>
        <w:annotationRef/>
      </w:r>
      <w:r>
        <w:t>Cierto. Pongo la cita también</w:t>
      </w:r>
    </w:p>
  </w:comment>
  <w:comment w:id="152" w:author="Javier Vijande Asenjo" w:date="2023-11-16T11:26:00Z" w:initials="JVA">
    <w:p w14:paraId="39C73B02" w14:textId="08D3D55F" w:rsidR="002E5893" w:rsidRDefault="002E5893">
      <w:pPr>
        <w:pStyle w:val="Textocomentario"/>
      </w:pPr>
      <w:r>
        <w:rPr>
          <w:rStyle w:val="Refdecomentario"/>
        </w:rPr>
        <w:annotationRef/>
      </w:r>
      <w:r>
        <w:t>No entiendo muy bien, pero puede ser que no entienda el tecnicismo.</w:t>
      </w:r>
    </w:p>
  </w:comment>
  <w:comment w:id="153" w:author="Antonio Otal Palacin" w:date="2023-11-19T19:24:00Z" w:initials="AO">
    <w:p w14:paraId="5EA229BC" w14:textId="77777777" w:rsidR="006311C1" w:rsidRDefault="006311C1" w:rsidP="00B44E70">
      <w:pPr>
        <w:pStyle w:val="Textocomentario"/>
      </w:pPr>
      <w:r>
        <w:rPr>
          <w:rStyle w:val="Refdecomentario"/>
        </w:rPr>
        <w:annotationRef/>
      </w:r>
      <w:r>
        <w:t xml:space="preserve">En la fase de radioterapia externa se radian las cadenas ganglionares a la vez que se le da a la paciente quimioterapia. No se si me he explicado... </w:t>
      </w:r>
    </w:p>
  </w:comment>
  <w:comment w:id="158" w:author="Javier Vijande Asenjo" w:date="2023-11-16T11:27:00Z" w:initials="JVA">
    <w:p w14:paraId="18ECC553" w14:textId="4EBC2360" w:rsidR="002E5893" w:rsidRDefault="002E5893">
      <w:pPr>
        <w:pStyle w:val="Textocomentario"/>
      </w:pPr>
      <w:r>
        <w:rPr>
          <w:rStyle w:val="Refdecomentario"/>
        </w:rPr>
        <w:annotationRef/>
      </w:r>
      <w:r>
        <w:t xml:space="preserve">5ª vez que lo defines </w:t>
      </w:r>
      <w:r>
        <w:sym w:font="Wingdings" w:char="F04A"/>
      </w:r>
    </w:p>
  </w:comment>
  <w:comment w:id="159" w:author="ANTONIO OTAL" w:date="2023-12-07T09:55:00Z" w:initials="AO">
    <w:p w14:paraId="308D0B45" w14:textId="77777777" w:rsidR="009A5100" w:rsidRDefault="009A5100" w:rsidP="00302E0C">
      <w:pPr>
        <w:pStyle w:val="Textocomentario"/>
      </w:pPr>
      <w:r>
        <w:rPr>
          <w:rStyle w:val="Refdecomentario"/>
        </w:rPr>
        <w:annotationRef/>
      </w:r>
      <w:r>
        <w:t>Glups!</w:t>
      </w:r>
    </w:p>
  </w:comment>
  <w:comment w:id="160" w:author="Javier Vijande Asenjo" w:date="2023-11-16T11:29:00Z" w:initials="JVA">
    <w:p w14:paraId="5D16B4B3" w14:textId="34BD52D4" w:rsidR="002E5893" w:rsidRDefault="002E5893">
      <w:pPr>
        <w:pStyle w:val="Textocomentario"/>
      </w:pPr>
      <w:r>
        <w:rPr>
          <w:rStyle w:val="Refdecomentario"/>
        </w:rPr>
        <w:annotationRef/>
      </w:r>
      <w:r>
        <w:t>No lo vuelves a usar</w:t>
      </w:r>
    </w:p>
  </w:comment>
  <w:comment w:id="161" w:author="ANTONIO OTAL" w:date="2023-12-07T09:54:00Z" w:initials="AO">
    <w:p w14:paraId="65D84203" w14:textId="77777777" w:rsidR="009A5100" w:rsidRDefault="009A5100" w:rsidP="00F121BB">
      <w:pPr>
        <w:pStyle w:val="Textocomentario"/>
      </w:pPr>
      <w:r>
        <w:rPr>
          <w:rStyle w:val="Refdecomentario"/>
        </w:rPr>
        <w:annotationRef/>
      </w:r>
      <w:r>
        <w:t>Ok</w:t>
      </w:r>
    </w:p>
  </w:comment>
  <w:comment w:id="162" w:author="Javier Vijande Asenjo" w:date="2023-11-16T11:29:00Z" w:initials="JVA">
    <w:p w14:paraId="236AE295" w14:textId="0E77564D" w:rsidR="002E5893" w:rsidRDefault="002E5893">
      <w:pPr>
        <w:pStyle w:val="Textocomentario"/>
      </w:pPr>
      <w:r>
        <w:rPr>
          <w:rStyle w:val="Refdecomentario"/>
        </w:rPr>
        <w:annotationRef/>
      </w:r>
      <w:r>
        <w:t>No lo usas mas</w:t>
      </w:r>
    </w:p>
  </w:comment>
  <w:comment w:id="163" w:author="ANTONIO OTAL" w:date="2023-12-07T09:54:00Z" w:initials="AO">
    <w:p w14:paraId="73265198" w14:textId="77777777" w:rsidR="009A5100" w:rsidRDefault="009A5100" w:rsidP="0051147F">
      <w:pPr>
        <w:pStyle w:val="Textocomentario"/>
      </w:pPr>
      <w:r>
        <w:rPr>
          <w:rStyle w:val="Refdecomentario"/>
        </w:rPr>
        <w:annotationRef/>
      </w:r>
      <w:r>
        <w:t>Ok</w:t>
      </w:r>
    </w:p>
  </w:comment>
  <w:comment w:id="164" w:author="Javier Vijande Asenjo" w:date="2023-11-16T11:29:00Z" w:initials="JVA">
    <w:p w14:paraId="16FBD31F" w14:textId="06179463" w:rsidR="002E5893" w:rsidRDefault="002E5893">
      <w:pPr>
        <w:pStyle w:val="Textocomentario"/>
      </w:pPr>
      <w:r>
        <w:rPr>
          <w:rStyle w:val="Refdecomentario"/>
        </w:rPr>
        <w:annotationRef/>
      </w:r>
      <w:r>
        <w:t>Faltaria justificar esta afirmacion de alguna forma, quizas referencia</w:t>
      </w:r>
    </w:p>
  </w:comment>
  <w:comment w:id="165" w:author="ANTONIO OTAL" w:date="2023-12-07T09:54:00Z" w:initials="AO">
    <w:p w14:paraId="6235A6BC" w14:textId="77777777" w:rsidR="009A5100" w:rsidRDefault="009A5100" w:rsidP="0089227F">
      <w:pPr>
        <w:pStyle w:val="Textocomentario"/>
      </w:pPr>
      <w:r>
        <w:rPr>
          <w:rStyle w:val="Refdecomentario"/>
        </w:rPr>
        <w:annotationRef/>
      </w:r>
      <w:r>
        <w:t>Hecho:</w:t>
      </w:r>
      <w:r>
        <w:br/>
      </w:r>
      <w:r>
        <w:br/>
      </w:r>
      <w:r>
        <w:rPr>
          <w:color w:val="1E1D1A"/>
          <w:highlight w:val="white"/>
        </w:rPr>
        <w:t>Gill, B. S., Lin, J., Krivak, T. C., Sukumvanich, P., Laskey, R., Ross, M. S., … &amp; Beriwal, S. (2014). National cancer data base analysis of radiation therapy consolidation modality for cervical cancer: the impact of new technological advancements. International Journal of Radiation Oncology*Biology*Physics, 90(5), 1083-1090. https://doi.org/10.1016/j.ijrobp.2014.07.017</w:t>
      </w:r>
      <w:r>
        <w:t xml:space="preserve"> </w:t>
      </w:r>
    </w:p>
  </w:comment>
  <w:comment w:id="173" w:author="Javier Vijande Asenjo" w:date="2023-11-16T11:56:00Z" w:initials="JVA">
    <w:p w14:paraId="07F604B5" w14:textId="1B236E53" w:rsidR="004556DA" w:rsidRDefault="004556DA" w:rsidP="004556DA">
      <w:pPr>
        <w:pStyle w:val="Textocomentario"/>
      </w:pPr>
      <w:r>
        <w:t>¿</w:t>
      </w:r>
      <w:r>
        <w:rPr>
          <w:rStyle w:val="Refdecomentario"/>
        </w:rPr>
        <w:annotationRef/>
      </w:r>
      <w:r>
        <w:t>Esto no deberia ser el primer punto, o el segundo como mucho, en el 1.3?</w:t>
      </w:r>
    </w:p>
  </w:comment>
  <w:comment w:id="174" w:author="Antonio Otal Palacin" w:date="2023-11-26T11:25:00Z" w:initials="AO">
    <w:p w14:paraId="041F4642" w14:textId="77777777" w:rsidR="004556DA" w:rsidRDefault="004556DA" w:rsidP="004556DA">
      <w:pPr>
        <w:pStyle w:val="Textocomentario"/>
      </w:pPr>
      <w:r>
        <w:rPr>
          <w:rStyle w:val="Refdecomentario"/>
        </w:rPr>
        <w:annotationRef/>
      </w:r>
      <w:r>
        <w:t>Lo paso como punto 1.3.2</w:t>
      </w:r>
    </w:p>
  </w:comment>
  <w:comment w:id="178" w:author="Javier Vijande Asenjo" w:date="2023-11-16T11:56:00Z" w:initials="JVA">
    <w:p w14:paraId="3ED715C9" w14:textId="77777777" w:rsidR="004556DA" w:rsidRDefault="004556DA" w:rsidP="004556DA">
      <w:pPr>
        <w:pStyle w:val="Textocomentario"/>
      </w:pPr>
      <w:r>
        <w:rPr>
          <w:rStyle w:val="Refdecomentario"/>
        </w:rPr>
        <w:annotationRef/>
      </w:r>
      <w:r>
        <w:t>¿Por qué no usas la abreviatura que has definido arriba?</w:t>
      </w:r>
    </w:p>
  </w:comment>
  <w:comment w:id="189"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190" w:author="Antonio Otal Palacin" w:date="2023-11-26T17:54:00Z" w:initials="AO">
    <w:p w14:paraId="6F91B6DF" w14:textId="77777777" w:rsidR="00C70832" w:rsidRDefault="00C70832" w:rsidP="002B1D02">
      <w:pPr>
        <w:pStyle w:val="Textocomentario"/>
      </w:pPr>
      <w:r>
        <w:rPr>
          <w:rStyle w:val="Refdecomentario"/>
        </w:rPr>
        <w:annotationRef/>
      </w:r>
      <w:r>
        <w:t>He cambiado este apartado radicalmente. Lo discutimos en la nueva versión.</w:t>
      </w:r>
    </w:p>
  </w:comment>
  <w:comment w:id="203" w:author="Javier Vijande Asenjo" w:date="2023-11-16T11:41:00Z" w:initials="JVA">
    <w:p w14:paraId="08DD4FF4" w14:textId="7B392884" w:rsidR="008A6B14" w:rsidRDefault="008A6B14">
      <w:pPr>
        <w:pStyle w:val="Textocomentario"/>
      </w:pPr>
      <w:r>
        <w:rPr>
          <w:rStyle w:val="Refdecomentario"/>
        </w:rPr>
        <w:annotationRef/>
      </w:r>
      <w:r>
        <w:t>repetitivo</w:t>
      </w:r>
    </w:p>
  </w:comment>
  <w:comment w:id="204" w:author="ANTONIO OTAL" w:date="2023-12-07T09:56:00Z" w:initials="AO">
    <w:p w14:paraId="52AFEEE7" w14:textId="77777777" w:rsidR="009A5100" w:rsidRDefault="009A5100" w:rsidP="00E048A6">
      <w:pPr>
        <w:pStyle w:val="Textocomentario"/>
      </w:pPr>
      <w:r>
        <w:rPr>
          <w:rStyle w:val="Refdecomentario"/>
        </w:rPr>
        <w:annotationRef/>
      </w:r>
      <w:r>
        <w:t>Comentado antes</w:t>
      </w:r>
    </w:p>
  </w:comment>
  <w:comment w:id="205" w:author="Javier Vijande Asenjo" w:date="2023-11-16T11:42:00Z" w:initials="JVA">
    <w:p w14:paraId="6EF9B657" w14:textId="05C6944B" w:rsidR="008A6B14" w:rsidRDefault="008A6B14">
      <w:pPr>
        <w:pStyle w:val="Textocomentario"/>
      </w:pPr>
      <w:r>
        <w:rPr>
          <w:rStyle w:val="Refdecomentario"/>
        </w:rPr>
        <w:annotationRef/>
      </w:r>
      <w:r>
        <w:t>repetitivo</w:t>
      </w:r>
    </w:p>
  </w:comment>
  <w:comment w:id="206" w:author="ANTONIO OTAL" w:date="2023-12-07T09:56:00Z" w:initials="AO">
    <w:p w14:paraId="39364038" w14:textId="77777777" w:rsidR="009A5100" w:rsidRDefault="009A5100" w:rsidP="00E002F6">
      <w:pPr>
        <w:pStyle w:val="Textocomentario"/>
      </w:pPr>
      <w:r>
        <w:rPr>
          <w:rStyle w:val="Refdecomentario"/>
        </w:rPr>
        <w:annotationRef/>
      </w:r>
      <w:r>
        <w:t>Comentado antes</w:t>
      </w:r>
    </w:p>
  </w:comment>
  <w:comment w:id="212" w:author="Javier Vijande Asenjo" w:date="2023-11-16T11:43:00Z" w:initials="JVA">
    <w:p w14:paraId="53A192E9" w14:textId="43336227" w:rsidR="008A6B14" w:rsidRDefault="008A6B14">
      <w:pPr>
        <w:pStyle w:val="Textocomentario"/>
      </w:pPr>
      <w:r>
        <w:rPr>
          <w:rStyle w:val="Refdecomentario"/>
        </w:rPr>
        <w:annotationRef/>
      </w:r>
      <w:r>
        <w:t>repetitivo</w:t>
      </w:r>
    </w:p>
  </w:comment>
  <w:comment w:id="213" w:author="ANTONIO OTAL" w:date="2023-12-07T09:57:00Z" w:initials="AO">
    <w:p w14:paraId="6A3BA2E4" w14:textId="77777777" w:rsidR="009A5100" w:rsidRDefault="009A5100" w:rsidP="00C35362">
      <w:pPr>
        <w:pStyle w:val="Textocomentario"/>
      </w:pPr>
      <w:r>
        <w:rPr>
          <w:rStyle w:val="Refdecomentario"/>
        </w:rPr>
        <w:annotationRef/>
      </w:r>
      <w:r>
        <w:t>Hecho</w:t>
      </w:r>
    </w:p>
  </w:comment>
  <w:comment w:id="222" w:author="Javier Vijande Asenjo" w:date="2023-11-16T11:45:00Z" w:initials="JVA">
    <w:p w14:paraId="3E2DF96F" w14:textId="19154E5B" w:rsidR="003F311A" w:rsidRDefault="003F311A">
      <w:pPr>
        <w:pStyle w:val="Textocomentario"/>
      </w:pPr>
      <w:r>
        <w:rPr>
          <w:rStyle w:val="Refdecomentario"/>
        </w:rPr>
        <w:annotationRef/>
      </w:r>
      <w:r>
        <w:t>repetitivo</w:t>
      </w:r>
    </w:p>
  </w:comment>
  <w:comment w:id="223" w:author="ANTONIO OTAL" w:date="2023-12-07T10:01:00Z" w:initials="AO">
    <w:p w14:paraId="64E0F46E" w14:textId="77777777" w:rsidR="009A5100" w:rsidRDefault="009A5100" w:rsidP="00577B51">
      <w:pPr>
        <w:pStyle w:val="Textocomentario"/>
      </w:pPr>
      <w:r>
        <w:rPr>
          <w:rStyle w:val="Refdecomentario"/>
        </w:rPr>
        <w:annotationRef/>
      </w:r>
      <w:r>
        <w:t>Ok</w:t>
      </w:r>
    </w:p>
  </w:comment>
  <w:comment w:id="225" w:author="Javier Vijande Asenjo" w:date="2023-11-16T11:47:00Z" w:initials="JVA">
    <w:p w14:paraId="4598CC75" w14:textId="4A7F3C42" w:rsidR="00AA6C9E" w:rsidRDefault="00AA6C9E">
      <w:pPr>
        <w:pStyle w:val="Textocomentario"/>
      </w:pPr>
      <w:r>
        <w:rPr>
          <w:rStyle w:val="Refdecomentario"/>
        </w:rPr>
        <w:annotationRef/>
      </w:r>
      <w:r>
        <w:t>Habria que citar algunos o un documento tipo report</w:t>
      </w:r>
    </w:p>
  </w:comment>
  <w:comment w:id="226" w:author="ANTONIO OTAL" w:date="2023-12-07T10:22:00Z" w:initials="AO">
    <w:p w14:paraId="4FE2818E" w14:textId="77777777" w:rsidR="0001289A" w:rsidRDefault="0001289A">
      <w:pPr>
        <w:pStyle w:val="Textocomentario"/>
      </w:pPr>
      <w:r>
        <w:rPr>
          <w:rStyle w:val="Refdecomentario"/>
        </w:rPr>
        <w:annotationRef/>
      </w:r>
      <w:r>
        <w:t>Ahí van:</w:t>
      </w:r>
    </w:p>
    <w:p w14:paraId="3F90FBE1" w14:textId="77777777" w:rsidR="0001289A" w:rsidRDefault="0001289A">
      <w:pPr>
        <w:pStyle w:val="Textocomentario"/>
      </w:pPr>
    </w:p>
    <w:p w14:paraId="5B115397" w14:textId="77777777" w:rsidR="0001289A" w:rsidRDefault="0001289A" w:rsidP="00EE2FFD">
      <w:pPr>
        <w:pStyle w:val="Textocomentario"/>
      </w:pPr>
      <w:r>
        <w:rPr>
          <w:color w:val="1E1D1A"/>
          <w:highlight w:val="white"/>
        </w:rPr>
        <w:t>Tan, L., Tanderup, K., Hoskin, P., Cooper, R., &amp; Pötter, R. (2018). Image-guided adaptive brachytherapy for cervix cancer — a story of successful collaboration within the gec-estro gyn network and the embrace studies. Clinical Oncology, 30(7), 397-399. https://doi.org/10.1016/j.clon.2018.04.005</w:t>
      </w:r>
      <w:r>
        <w:t xml:space="preserve"> </w:t>
      </w:r>
      <w:r>
        <w:br/>
      </w:r>
      <w:r>
        <w:br/>
      </w:r>
      <w:r>
        <w:rPr>
          <w:color w:val="1E1D1A"/>
          <w:highlight w:val="white"/>
        </w:rPr>
        <w:t>Horeweg, N., Creutzberg, C., Rijkmans, E., Laman, M., Velema, L., Coen, V., … &amp; Nout, R. (2019). Efficacy and toxicity of chemoradiation with image-guided adaptive brachytherapy for locally advanced cervical cancer. International Journal of Gynecological Cancer, 29(2), 257-265. https://doi.org/10.1136/ijgc-2018-000057</w:t>
      </w:r>
      <w:r>
        <w:t xml:space="preserve"> </w:t>
      </w:r>
      <w:r>
        <w:br/>
      </w:r>
      <w:r>
        <w:br/>
      </w:r>
      <w:r>
        <w:rPr>
          <w:color w:val="1E1D1A"/>
          <w:highlight w:val="white"/>
        </w:rPr>
        <w:t>Sturdza, A. and Knoth, J. (2022). Image-guided brachytherapy in cervical cancer including fractionation. International Journal of Gynecological Cancer, 32(3), 273-280. https://doi.org/10.1136/ijgc-2021-003056</w:t>
      </w:r>
      <w:r>
        <w:t xml:space="preserve"> </w:t>
      </w:r>
    </w:p>
  </w:comment>
  <w:comment w:id="229" w:author="Javier Vijande Asenjo" w:date="2023-11-16T11:50:00Z" w:initials="JVA">
    <w:p w14:paraId="144E63EA" w14:textId="197BB92D" w:rsidR="00AA6C9E" w:rsidRDefault="00AA6C9E">
      <w:pPr>
        <w:pStyle w:val="Textocomentario"/>
      </w:pPr>
      <w:r>
        <w:rPr>
          <w:rStyle w:val="Refdecomentario"/>
        </w:rPr>
        <w:annotationRef/>
      </w:r>
      <w:r>
        <w:t>Habría que decir como encaja EMBRACE-I aquí</w:t>
      </w:r>
    </w:p>
  </w:comment>
  <w:comment w:id="230" w:author="ANTONIO OTAL" w:date="2023-12-07T12:37:00Z" w:initials="AO">
    <w:p w14:paraId="2B79ADA6" w14:textId="77777777" w:rsidR="00CA374A" w:rsidRDefault="00CA374A" w:rsidP="007B1634">
      <w:pPr>
        <w:pStyle w:val="Textocomentario"/>
      </w:pPr>
      <w:r>
        <w:rPr>
          <w:rStyle w:val="Refdecomentario"/>
        </w:rPr>
        <w:annotationRef/>
      </w:r>
      <w:r>
        <w:t>Le he dado una vuelta a la sección entera.</w:t>
      </w:r>
    </w:p>
  </w:comment>
  <w:comment w:id="233" w:author="Javier Vijande Asenjo" w:date="2023-11-16T11:49:00Z" w:initials="JVA">
    <w:p w14:paraId="07E03076" w14:textId="5D2BA430"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246"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248" w:author="Javier Vijande Asenjo" w:date="2023-11-16T11:54:00Z" w:initials="JVA">
    <w:p w14:paraId="7457915F" w14:textId="02CA6C4B" w:rsidR="00761623" w:rsidRDefault="00761623">
      <w:pPr>
        <w:pStyle w:val="Textocomentario"/>
      </w:pPr>
      <w:r>
        <w:rPr>
          <w:rStyle w:val="Refdecomentario"/>
        </w:rPr>
        <w:annotationRef/>
      </w:r>
      <w:r>
        <w:t>Esto queda aquí suelto,  habría que incluirlo cuando se habla del EMBRACEII</w:t>
      </w:r>
    </w:p>
  </w:comment>
  <w:comment w:id="253"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254" w:author="Antonio Otal Palacin" w:date="2023-12-26T10:41:00Z" w:initials="AO">
    <w:p w14:paraId="26AB756F" w14:textId="77777777" w:rsidR="00343580" w:rsidRDefault="00343580" w:rsidP="00343580">
      <w:pPr>
        <w:pStyle w:val="Textocomentario"/>
      </w:pPr>
      <w:r>
        <w:rPr>
          <w:rStyle w:val="Refdecomentario"/>
        </w:rPr>
        <w:annotationRef/>
      </w:r>
      <w:r>
        <w:t>Ahora sí que se usa un poco más abajo</w:t>
      </w:r>
    </w:p>
  </w:comment>
  <w:comment w:id="259" w:author="Javier Vijande Asenjo" w:date="2023-11-16T11:56:00Z" w:initials="JVA">
    <w:p w14:paraId="7A16D51B" w14:textId="67A58A1F" w:rsidR="00902423" w:rsidRDefault="00902423">
      <w:pPr>
        <w:pStyle w:val="Textocomentario"/>
      </w:pPr>
      <w:r>
        <w:t>¿</w:t>
      </w:r>
      <w:r>
        <w:rPr>
          <w:rStyle w:val="Refdecomentario"/>
        </w:rPr>
        <w:annotationRef/>
      </w:r>
      <w:r>
        <w:t>Esto no deberia ser el primer punto, o el segundo como mucho, en el 1.3?</w:t>
      </w:r>
    </w:p>
  </w:comment>
  <w:comment w:id="260" w:author="Antonio Otal Palacin" w:date="2023-11-26T11:25:00Z" w:initials="AO">
    <w:p w14:paraId="53BDDFD4" w14:textId="77777777" w:rsidR="004556DA" w:rsidRDefault="004556DA" w:rsidP="004E2008">
      <w:pPr>
        <w:pStyle w:val="Textocomentario"/>
      </w:pPr>
      <w:r>
        <w:rPr>
          <w:rStyle w:val="Refdecomentario"/>
        </w:rPr>
        <w:annotationRef/>
      </w:r>
      <w:r>
        <w:t>Lo paso como punto 1.3.2</w:t>
      </w:r>
    </w:p>
  </w:comment>
  <w:comment w:id="264" w:author="Javier Vijande Asenjo" w:date="2023-11-16T11:56:00Z" w:initials="JVA">
    <w:p w14:paraId="1624AAE0" w14:textId="213840EA" w:rsidR="00780864" w:rsidRDefault="00780864">
      <w:pPr>
        <w:pStyle w:val="Textocomentario"/>
      </w:pPr>
      <w:r>
        <w:rPr>
          <w:rStyle w:val="Refdecomentario"/>
        </w:rPr>
        <w:annotationRef/>
      </w:r>
      <w:r>
        <w:t>¿Por qué no usas la abreviatura que has definido arriba?</w:t>
      </w:r>
    </w:p>
  </w:comment>
  <w:comment w:id="282"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283" w:author="Antonio Otal Palacin" w:date="2023-12-26T10:47:00Z" w:initials="AO">
    <w:p w14:paraId="72C03891" w14:textId="77777777" w:rsidR="005D09D9" w:rsidRDefault="005D09D9" w:rsidP="005D09D9">
      <w:pPr>
        <w:pStyle w:val="Textocomentario"/>
      </w:pPr>
      <w:r>
        <w:rPr>
          <w:rStyle w:val="Refdecomentario"/>
        </w:rPr>
        <w:annotationRef/>
      </w:r>
      <w:r>
        <w:t>Cc ya que parece que como hablamos mucho de 2cc...</w:t>
      </w:r>
    </w:p>
  </w:comment>
  <w:comment w:id="286" w:author="Javier Vijande Asenjo" w:date="2023-11-16T12:05:00Z" w:initials="JVA">
    <w:p w14:paraId="7EFE0208" w14:textId="3829458A" w:rsidR="00780864" w:rsidRDefault="00780864">
      <w:pPr>
        <w:pStyle w:val="Textocomentario"/>
      </w:pPr>
      <w:r>
        <w:rPr>
          <w:rStyle w:val="Refdecomentario"/>
        </w:rPr>
        <w:annotationRef/>
      </w:r>
      <w:r>
        <w:t>referencia</w:t>
      </w:r>
    </w:p>
  </w:comment>
  <w:comment w:id="287" w:author="Antonio Otal Palacin" w:date="2023-12-26T10:50:00Z" w:initials="AO">
    <w:p w14:paraId="2BF3536A" w14:textId="77777777" w:rsidR="005D09D9" w:rsidRDefault="005D09D9" w:rsidP="005D09D9">
      <w:pPr>
        <w:pStyle w:val="Textocomentario"/>
      </w:pPr>
      <w:r>
        <w:rPr>
          <w:rStyle w:val="Refdecomentario"/>
        </w:rPr>
        <w:annotationRef/>
      </w:r>
      <w:r>
        <w:t>Hecho</w:t>
      </w:r>
    </w:p>
  </w:comment>
  <w:comment w:id="288" w:author="Javier Vijande Asenjo" w:date="2023-11-16T12:06:00Z" w:initials="JVA">
    <w:p w14:paraId="4A6026CE" w14:textId="15672E55" w:rsidR="00AB727F" w:rsidRDefault="00AB727F">
      <w:pPr>
        <w:pStyle w:val="Textocomentario"/>
      </w:pPr>
      <w:r>
        <w:rPr>
          <w:rStyle w:val="Refdecomentario"/>
        </w:rPr>
        <w:annotationRef/>
      </w:r>
      <w:r>
        <w:t>referencia a esa literatura</w:t>
      </w:r>
    </w:p>
  </w:comment>
  <w:comment w:id="289" w:author="Antonio Otal Palacin" w:date="2023-12-26T11:09:00Z" w:initials="AO">
    <w:p w14:paraId="0B47EB34" w14:textId="77777777" w:rsidR="00944922" w:rsidRDefault="00944922" w:rsidP="00944922">
      <w:pPr>
        <w:pStyle w:val="Textocomentario"/>
      </w:pPr>
      <w:r>
        <w:rPr>
          <w:rStyle w:val="Refdecomentario"/>
        </w:rPr>
        <w:annotationRef/>
      </w:r>
      <w:r>
        <w:rPr>
          <w:color w:val="616161"/>
          <w:highlight w:val="white"/>
        </w:rPr>
        <w:t>Srivastava A. Brachytherapy in cancer cervix: Time to move ahead from point A? </w:t>
      </w:r>
      <w:r>
        <w:rPr>
          <w:i/>
          <w:iCs/>
          <w:color w:val="616161"/>
          <w:highlight w:val="white"/>
        </w:rPr>
        <w:t>World Journal of Clinical Oncology</w:t>
      </w:r>
      <w:r>
        <w:rPr>
          <w:color w:val="616161"/>
          <w:highlight w:val="white"/>
        </w:rPr>
        <w:t>. 2014;5(4):764. doi:</w:t>
      </w:r>
      <w:hyperlink r:id="rId5" w:history="1">
        <w:r w:rsidRPr="00D64760">
          <w:rPr>
            <w:rStyle w:val="Hipervnculo"/>
          </w:rPr>
          <w:t>10.5306/wjco.v5.i4.764</w:t>
        </w:r>
      </w:hyperlink>
      <w:r>
        <w:t xml:space="preserve"> </w:t>
      </w:r>
      <w:r>
        <w:br/>
      </w:r>
      <w:r>
        <w:br/>
      </w:r>
      <w:r>
        <w:rPr>
          <w:color w:val="616161"/>
          <w:highlight w:val="white"/>
        </w:rPr>
        <w:t>Madan R, Pathy S, Subramani V, et al. Comparative Evaluation of Two-dimensional Radiography and Three Dimensional Computed Tomography Based Dose-volume Parameters for High-dose-rate Intracavitary Brachytherapy of Cervical Cancer: A Prospective Study. </w:t>
      </w:r>
      <w:r>
        <w:rPr>
          <w:i/>
          <w:iCs/>
          <w:color w:val="616161"/>
          <w:highlight w:val="white"/>
        </w:rPr>
        <w:t>Asian Pacific Journal of Cancer Prevention</w:t>
      </w:r>
      <w:r>
        <w:rPr>
          <w:color w:val="616161"/>
          <w:highlight w:val="white"/>
        </w:rPr>
        <w:t>. 2014;15(11):4717-4721. doi:</w:t>
      </w:r>
      <w:hyperlink r:id="rId6" w:history="1">
        <w:r w:rsidRPr="00D64760">
          <w:rPr>
            <w:rStyle w:val="Hipervnculo"/>
          </w:rPr>
          <w:t>10.7314/apjcp.2014.15.11.4717</w:t>
        </w:r>
      </w:hyperlink>
      <w:r>
        <w:t xml:space="preserve"> </w:t>
      </w:r>
      <w:r>
        <w:br/>
      </w:r>
      <w:r>
        <w:br/>
      </w:r>
      <w:r>
        <w:rPr>
          <w:color w:val="616161"/>
          <w:highlight w:val="white"/>
        </w:rPr>
        <w:t>Wachter-Gerstner N, Wachter S, Reinstadler E, et al. Bladder and rectum dose defined from MRI based treatment planning for cervix cancer brachytherapy: comparison of dosevolume histograms for organ contours and organ wall, comparison with ICRU rectum and bladder reference point. </w:t>
      </w:r>
      <w:r>
        <w:rPr>
          <w:i/>
          <w:iCs/>
          <w:color w:val="616161"/>
          <w:highlight w:val="white"/>
        </w:rPr>
        <w:t>Radiotherapy and Oncology</w:t>
      </w:r>
      <w:r>
        <w:rPr>
          <w:color w:val="616161"/>
          <w:highlight w:val="white"/>
        </w:rPr>
        <w:t>. 2003;68(3):269-276. doi:</w:t>
      </w:r>
      <w:hyperlink r:id="rId7" w:history="1">
        <w:r w:rsidRPr="00D64760">
          <w:rPr>
            <w:rStyle w:val="Hipervnculo"/>
          </w:rPr>
          <w:t>10.1016/s0167-8140(03)00189-0</w:t>
        </w:r>
      </w:hyperlink>
      <w:r>
        <w:t xml:space="preserve"> </w:t>
      </w:r>
      <w:r>
        <w:br/>
      </w:r>
      <w:r>
        <w:br/>
      </w:r>
      <w:r>
        <w:rPr>
          <w:color w:val="616161"/>
          <w:highlight w:val="white"/>
        </w:rPr>
        <w:t>Kim RY, Shen S, Duan J. Image-based three-dimensional treatment planning of intracavitary brachytherapy for cancer of the cervix: Dose-volume histograms of the bladder, rectum, sigmoid colon, and small bowel. </w:t>
      </w:r>
      <w:r>
        <w:rPr>
          <w:i/>
          <w:iCs/>
          <w:color w:val="616161"/>
          <w:highlight w:val="white"/>
        </w:rPr>
        <w:t>Brachytherapy</w:t>
      </w:r>
      <w:r>
        <w:rPr>
          <w:color w:val="616161"/>
          <w:highlight w:val="white"/>
        </w:rPr>
        <w:t>. 2007;6(3):187-194. doi:</w:t>
      </w:r>
      <w:hyperlink r:id="rId8" w:history="1">
        <w:r w:rsidRPr="00D64760">
          <w:rPr>
            <w:rStyle w:val="Hipervnculo"/>
          </w:rPr>
          <w:t>10.1016/j.brachy.2006.11.005</w:t>
        </w:r>
      </w:hyperlink>
      <w:r>
        <w:t xml:space="preserve"> </w:t>
      </w:r>
    </w:p>
  </w:comment>
  <w:comment w:id="305" w:author="Javier Vijande Asenjo" w:date="2023-11-16T12:18:00Z" w:initials="JVA">
    <w:p w14:paraId="63B66C8E" w14:textId="12F8D9C8" w:rsidR="007B7676" w:rsidRDefault="007B7676">
      <w:pPr>
        <w:pStyle w:val="Textocomentario"/>
      </w:pPr>
      <w:r>
        <w:rPr>
          <w:rStyle w:val="Refdecomentario"/>
        </w:rPr>
        <w:annotationRef/>
      </w:r>
      <w:r>
        <w:t>3ª definicion</w:t>
      </w:r>
    </w:p>
  </w:comment>
  <w:comment w:id="306" w:author="Antonio Otal Palacin" w:date="2023-12-26T11:17:00Z" w:initials="AO">
    <w:p w14:paraId="244CD44A" w14:textId="77777777" w:rsidR="00944922" w:rsidRDefault="00944922" w:rsidP="00944922">
      <w:pPr>
        <w:pStyle w:val="Textocomentario"/>
      </w:pPr>
      <w:r>
        <w:rPr>
          <w:rStyle w:val="Refdecomentario"/>
        </w:rPr>
        <w:annotationRef/>
      </w:r>
      <w:r>
        <w:t>Eliminado</w:t>
      </w:r>
    </w:p>
  </w:comment>
  <w:comment w:id="312" w:author="Antonio Otal Palacin" w:date="2023-12-26T11:42:00Z" w:initials="AOP">
    <w:p w14:paraId="42B721AD" w14:textId="77777777" w:rsidR="00470DE1" w:rsidRDefault="00470DE1" w:rsidP="00470DE1">
      <w:pPr>
        <w:pStyle w:val="Textocomentario"/>
      </w:pPr>
      <w:r>
        <w:rPr>
          <w:rStyle w:val="Refdecomentario"/>
        </w:rPr>
        <w:annotationRef/>
      </w:r>
      <w:r>
        <w:t>Si elimino el otro subapartado este tampoco tiene sentido</w:t>
      </w:r>
    </w:p>
  </w:comment>
  <w:comment w:id="316" w:author="Javier Vijande Asenjo" w:date="2023-11-16T12:19:00Z" w:initials="JVA">
    <w:p w14:paraId="5ECBF5B2" w14:textId="08774372" w:rsidR="007B7676" w:rsidRDefault="007B7676">
      <w:pPr>
        <w:pStyle w:val="Textocomentario"/>
      </w:pPr>
      <w:r>
        <w:rPr>
          <w:rStyle w:val="Refdecomentario"/>
        </w:rPr>
        <w:annotationRef/>
      </w:r>
      <w:r>
        <w:t>Pon una imagen, que quedaría bonito</w:t>
      </w:r>
    </w:p>
  </w:comment>
  <w:comment w:id="317" w:author="Antonio Otal Palacin" w:date="2023-12-26T11:33:00Z" w:initials="AOP">
    <w:p w14:paraId="463A5D23" w14:textId="77777777" w:rsidR="00470DE1" w:rsidRDefault="00470DE1" w:rsidP="00470DE1">
      <w:pPr>
        <w:pStyle w:val="Textocomentario"/>
      </w:pPr>
      <w:r>
        <w:rPr>
          <w:rStyle w:val="Refdecomentario"/>
        </w:rPr>
        <w:annotationRef/>
      </w:r>
      <w:r>
        <w:t>Hecho</w:t>
      </w:r>
    </w:p>
  </w:comment>
  <w:comment w:id="321" w:author="Javier Vijande Asenjo" w:date="2023-11-16T12:20:00Z" w:initials="JVA">
    <w:p w14:paraId="4341AF3D" w14:textId="5CD85EBF" w:rsidR="007B7676" w:rsidRDefault="007B7676">
      <w:pPr>
        <w:pStyle w:val="Textocomentario"/>
      </w:pPr>
      <w:r>
        <w:rPr>
          <w:rStyle w:val="Refdecomentario"/>
        </w:rPr>
        <w:annotationRef/>
      </w:r>
      <w:r>
        <w:t>Yo no pondría esto en una sección independiente</w:t>
      </w:r>
    </w:p>
  </w:comment>
  <w:comment w:id="322" w:author="Antonio Otal Palacin" w:date="2023-12-26T11:35:00Z" w:initials="AOP">
    <w:p w14:paraId="45A7384B" w14:textId="77777777" w:rsidR="00470DE1" w:rsidRDefault="00470DE1" w:rsidP="00470DE1">
      <w:pPr>
        <w:pStyle w:val="Textocomentario"/>
      </w:pPr>
      <w:r>
        <w:rPr>
          <w:rStyle w:val="Refdecomentario"/>
        </w:rPr>
        <w:annotationRef/>
      </w:r>
      <w:r>
        <w:t>Hecho</w:t>
      </w:r>
    </w:p>
  </w:comment>
  <w:comment w:id="334" w:author="Javier Vijande Asenjo" w:date="2023-11-16T13:32:00Z" w:initials="JVA">
    <w:p w14:paraId="277FCEE2" w14:textId="087B9683" w:rsidR="00717170" w:rsidRDefault="00717170">
      <w:pPr>
        <w:pStyle w:val="Textocomentario"/>
      </w:pPr>
      <w:r>
        <w:rPr>
          <w:rStyle w:val="Refdecomentario"/>
        </w:rPr>
        <w:annotationRef/>
      </w:r>
      <w:r>
        <w:t>Ponlo en el mismo orden en que se hacen en la sección 2.</w:t>
      </w:r>
    </w:p>
  </w:comment>
  <w:comment w:id="335" w:author="Antonio Otal Palacin" w:date="2023-12-26T11:43:00Z" w:initials="AOP">
    <w:p w14:paraId="4D98C302" w14:textId="77777777" w:rsidR="00F82AF3" w:rsidRDefault="00F82AF3" w:rsidP="00F82AF3">
      <w:pPr>
        <w:pStyle w:val="Textocomentario"/>
      </w:pPr>
      <w:r>
        <w:rPr>
          <w:rStyle w:val="Refdecomentario"/>
        </w:rPr>
        <w:annotationRef/>
      </w:r>
      <w:r>
        <w:t>Ok</w:t>
      </w:r>
    </w:p>
  </w:comment>
  <w:comment w:id="337" w:author="Javier Vijande Asenjo" w:date="2023-11-16T12:21:00Z" w:initials="JVA">
    <w:p w14:paraId="74860364" w14:textId="53D25A57" w:rsidR="0024751C" w:rsidRDefault="0024751C">
      <w:pPr>
        <w:pStyle w:val="Textocomentario"/>
      </w:pPr>
      <w:r>
        <w:rPr>
          <w:rStyle w:val="Refdecomentario"/>
        </w:rPr>
        <w:annotationRef/>
      </w:r>
      <w:r>
        <w:t>Cita 1</w:t>
      </w:r>
    </w:p>
  </w:comment>
  <w:comment w:id="338" w:author="Antonio Otal Palacin" w:date="2023-12-26T11:44:00Z" w:initials="AOP">
    <w:p w14:paraId="23D6DD15" w14:textId="77777777" w:rsidR="00F82AF3" w:rsidRDefault="00F82AF3" w:rsidP="00F82AF3">
      <w:pPr>
        <w:pStyle w:val="Textocomentario"/>
      </w:pPr>
      <w:r>
        <w:rPr>
          <w:rStyle w:val="Refdecomentario"/>
        </w:rPr>
        <w:annotationRef/>
      </w:r>
      <w:r>
        <w:t>La añado</w:t>
      </w:r>
    </w:p>
  </w:comment>
  <w:comment w:id="339" w:author="Antonio Otal Palacin" w:date="2023-12-26T11:49:00Z" w:initials="AOP">
    <w:p w14:paraId="1F0FA5D1" w14:textId="77777777" w:rsidR="00F82AF3" w:rsidRDefault="00F82AF3" w:rsidP="00F82AF3">
      <w:pPr>
        <w:pStyle w:val="Textocomentario"/>
      </w:pPr>
      <w:r>
        <w:rPr>
          <w:rStyle w:val="Refdecomentario"/>
        </w:rPr>
        <w:annotationRef/>
      </w:r>
      <w:r>
        <w:rPr>
          <w:color w:val="616161"/>
          <w:highlight w:val="white"/>
        </w:rPr>
        <w:t>Otal A, Richart J, Rodriguez S, Santos M, Perez-Calatayud J. A method to incorporate interstitial components into the TPS gynecologic rigid applicator library. </w:t>
      </w:r>
      <w:r>
        <w:rPr>
          <w:i/>
          <w:iCs/>
          <w:color w:val="616161"/>
          <w:highlight w:val="white"/>
        </w:rPr>
        <w:t>Journal of Contemporary Brachytherapy</w:t>
      </w:r>
      <w:r>
        <w:rPr>
          <w:color w:val="616161"/>
          <w:highlight w:val="white"/>
        </w:rPr>
        <w:t>. 2017;1:59-65. doi:</w:t>
      </w:r>
      <w:hyperlink r:id="rId9" w:history="1">
        <w:r w:rsidRPr="00E02DA1">
          <w:rPr>
            <w:rStyle w:val="Hipervnculo"/>
          </w:rPr>
          <w:t>10.5114/jcb.2017.65290</w:t>
        </w:r>
      </w:hyperlink>
      <w:r>
        <w:t xml:space="preserve"> </w:t>
      </w:r>
    </w:p>
  </w:comment>
  <w:comment w:id="347" w:author="Javier Vijande Asenjo" w:date="2023-11-16T12:21:00Z" w:initials="JVA">
    <w:p w14:paraId="2E7B4B7D" w14:textId="5320817D" w:rsidR="0024751C" w:rsidRDefault="0024751C">
      <w:pPr>
        <w:pStyle w:val="Textocomentario"/>
      </w:pPr>
      <w:r>
        <w:rPr>
          <w:rStyle w:val="Refdecomentario"/>
        </w:rPr>
        <w:annotationRef/>
      </w:r>
      <w:r>
        <w:t>Cita 2</w:t>
      </w:r>
    </w:p>
  </w:comment>
  <w:comment w:id="348" w:author="Antonio Otal Palacin" w:date="2023-12-26T11:45:00Z" w:initials="AOP">
    <w:p w14:paraId="43FA9EDC" w14:textId="77777777" w:rsidR="00F82AF3" w:rsidRDefault="00F82AF3" w:rsidP="00F82AF3">
      <w:pPr>
        <w:pStyle w:val="Textocomentario"/>
      </w:pPr>
      <w:r>
        <w:rPr>
          <w:rStyle w:val="Refdecomentario"/>
        </w:rPr>
        <w:annotationRef/>
      </w:r>
      <w:r>
        <w:t>La añado</w:t>
      </w:r>
    </w:p>
  </w:comment>
  <w:comment w:id="349" w:author="Antonio Otal Palacin" w:date="2023-12-26T11:45:00Z" w:initials="AOP">
    <w:p w14:paraId="3CA9DCD5" w14:textId="77777777" w:rsidR="00F82AF3" w:rsidRDefault="00F82AF3" w:rsidP="00F82AF3">
      <w:pPr>
        <w:pStyle w:val="Textocomentario"/>
      </w:pPr>
      <w:r>
        <w:rPr>
          <w:rStyle w:val="Refdecomentario"/>
        </w:rPr>
        <w:annotationRef/>
      </w:r>
      <w:r>
        <w:t>La añado</w:t>
      </w:r>
    </w:p>
  </w:comment>
  <w:comment w:id="350" w:author="Antonio Otal Palacin" w:date="2023-12-26T11:59:00Z" w:initials="AOP">
    <w:p w14:paraId="375E7967" w14:textId="77777777" w:rsidR="00401DD2" w:rsidRDefault="00401DD2" w:rsidP="00401DD2">
      <w:pPr>
        <w:pStyle w:val="Textocomentario"/>
      </w:pPr>
      <w:r>
        <w:rPr>
          <w:rStyle w:val="Refdecomentario"/>
        </w:rPr>
        <w:annotationRef/>
      </w:r>
      <w:r>
        <w:rPr>
          <w:color w:val="616161"/>
          <w:highlight w:val="white"/>
        </w:rPr>
        <w:t>Rodriguez S, Otal A, Richart J, Perez-Calatayud J, Santos M. Pre-plan technique feasibility in multi-interstitial/endocavitary perineal gynecological brachytherapy. </w:t>
      </w:r>
      <w:r>
        <w:rPr>
          <w:i/>
          <w:iCs/>
          <w:color w:val="616161"/>
          <w:highlight w:val="white"/>
        </w:rPr>
        <w:t>Journal of Contemporary Brachytherapy</w:t>
      </w:r>
      <w:r>
        <w:rPr>
          <w:color w:val="616161"/>
          <w:highlight w:val="white"/>
        </w:rPr>
        <w:t>. 2017;5:472-476. doi:</w:t>
      </w:r>
      <w:hyperlink r:id="rId10" w:history="1">
        <w:r w:rsidRPr="00FA78E6">
          <w:rPr>
            <w:rStyle w:val="Hipervnculo"/>
          </w:rPr>
          <w:t>10.5114/jcb.2017.70710</w:t>
        </w:r>
      </w:hyperlink>
      <w:r>
        <w:t xml:space="preserve"> </w:t>
      </w:r>
    </w:p>
  </w:comment>
  <w:comment w:id="356" w:author="Javier Vijande Asenjo" w:date="2023-11-16T12:21:00Z" w:initials="JVA">
    <w:p w14:paraId="25BF905B" w14:textId="722D008A" w:rsidR="0024751C" w:rsidRDefault="0024751C">
      <w:pPr>
        <w:pStyle w:val="Textocomentario"/>
      </w:pPr>
      <w:r>
        <w:rPr>
          <w:rStyle w:val="Refdecomentario"/>
        </w:rPr>
        <w:annotationRef/>
      </w:r>
      <w:r>
        <w:t>Cita 3</w:t>
      </w:r>
    </w:p>
  </w:comment>
  <w:comment w:id="357" w:author="Antonio Otal Palacin" w:date="2023-12-26T12:03:00Z" w:initials="AOP">
    <w:p w14:paraId="6CBA0CF7" w14:textId="77777777" w:rsidR="00401DD2" w:rsidRDefault="00401DD2" w:rsidP="00401DD2">
      <w:pPr>
        <w:pStyle w:val="Textocomentario"/>
      </w:pPr>
      <w:r>
        <w:rPr>
          <w:rStyle w:val="Refdecomentario"/>
        </w:rPr>
        <w:annotationRef/>
      </w:r>
      <w:r>
        <w:rPr>
          <w:color w:val="616161"/>
          <w:highlight w:val="white"/>
        </w:rPr>
        <w:t>Otal A, Celada F, Chimeno J, et al. Review on Treatment Planning Systems for Cervix Brachytherapy (Interventional Radiotherapy): Some Desirable and Convenient Practical Aspects to Be Implemented from Radiation Oncologist and Medical Physics Perspectives. </w:t>
      </w:r>
      <w:r>
        <w:rPr>
          <w:i/>
          <w:iCs/>
          <w:color w:val="616161"/>
          <w:highlight w:val="white"/>
        </w:rPr>
        <w:t>Cancers</w:t>
      </w:r>
      <w:r>
        <w:rPr>
          <w:color w:val="616161"/>
          <w:highlight w:val="white"/>
        </w:rPr>
        <w:t>. 2022;14(14):3467. doi:</w:t>
      </w:r>
      <w:hyperlink r:id="rId11" w:history="1">
        <w:r w:rsidRPr="0020488F">
          <w:rPr>
            <w:rStyle w:val="Hipervnculo"/>
          </w:rPr>
          <w:t>10.3390/cancers14143467</w:t>
        </w:r>
      </w:hyperlink>
      <w:r>
        <w:t xml:space="preserve"> </w:t>
      </w:r>
    </w:p>
  </w:comment>
  <w:comment w:id="389" w:author="Javier Vijande Asenjo" w:date="2023-11-16T13:32:00Z" w:initials="JVA">
    <w:p w14:paraId="7CE6F57E" w14:textId="72A11240" w:rsidR="00717170" w:rsidRDefault="00717170">
      <w:pPr>
        <w:pStyle w:val="Textocomentario"/>
      </w:pPr>
      <w:r>
        <w:rPr>
          <w:rStyle w:val="Refdecomentario"/>
        </w:rPr>
        <w:annotationRef/>
      </w:r>
      <w:r>
        <w:t>Quizas estaría bien indicar aquí que aunque hay mucha gente tu labor consistio en la coordinación, analisis, etc…..</w:t>
      </w:r>
    </w:p>
  </w:comment>
  <w:comment w:id="390" w:author="Antonio Otal Palacin" w:date="2023-12-26T12:48:00Z" w:initials="AOP">
    <w:p w14:paraId="588752E4" w14:textId="77777777" w:rsidR="003B0EC8" w:rsidRDefault="003B0EC8" w:rsidP="003B0EC8">
      <w:pPr>
        <w:pStyle w:val="Textocomentario"/>
      </w:pPr>
      <w:r>
        <w:rPr>
          <w:rStyle w:val="Refdecomentario"/>
        </w:rPr>
        <w:annotationRef/>
      </w:r>
      <w:r>
        <w:t>Me parece que lo más acertado es añadir la nota que he puesto. No se a ti qué te parece.</w:t>
      </w:r>
    </w:p>
  </w:comment>
  <w:comment w:id="404" w:author="Javier Vijande Asenjo" w:date="2023-11-16T13:34:00Z" w:initials="JVA">
    <w:p w14:paraId="06B948D3" w14:textId="4E548BD2" w:rsidR="00AC1B4D" w:rsidRDefault="00AC1B4D">
      <w:pPr>
        <w:pStyle w:val="Textocomentario"/>
      </w:pPr>
      <w:r>
        <w:rPr>
          <w:rStyle w:val="Refdecomentario"/>
        </w:rPr>
        <w:annotationRef/>
      </w:r>
      <w:r>
        <w:t>referencia</w:t>
      </w:r>
    </w:p>
  </w:comment>
  <w:comment w:id="405" w:author="Antonio Otal Palacin" w:date="2023-12-26T13:01:00Z" w:initials="AOP">
    <w:p w14:paraId="75EFFE23" w14:textId="77777777" w:rsidR="001C288C" w:rsidRDefault="001C288C" w:rsidP="001C288C">
      <w:pPr>
        <w:pStyle w:val="Textocomentario"/>
      </w:pPr>
      <w:r>
        <w:rPr>
          <w:rStyle w:val="Refdecomentario"/>
        </w:rPr>
        <w:annotationRef/>
      </w:r>
      <w:r>
        <w:rPr>
          <w:color w:val="616161"/>
          <w:highlight w:val="white"/>
        </w:rPr>
        <w:t>Rivard MJ, Coursey BM, DeWerd LA, et al. Update of AAPM Task Group No. 43 Report: A revised AAPM protocol for brachytherapy dose calculations. </w:t>
      </w:r>
      <w:r>
        <w:rPr>
          <w:i/>
          <w:iCs/>
          <w:color w:val="616161"/>
          <w:highlight w:val="white"/>
        </w:rPr>
        <w:t>Medical Physics</w:t>
      </w:r>
      <w:r>
        <w:rPr>
          <w:color w:val="616161"/>
          <w:highlight w:val="white"/>
        </w:rPr>
        <w:t>. 2004;31(3):633-674. doi:</w:t>
      </w:r>
      <w:hyperlink r:id="rId12" w:history="1">
        <w:r w:rsidRPr="00721E2C">
          <w:rPr>
            <w:rStyle w:val="Hipervnculo"/>
          </w:rPr>
          <w:t>10.1118/1.1646040</w:t>
        </w:r>
      </w:hyperlink>
      <w:r>
        <w:t xml:space="preserve"> </w:t>
      </w:r>
    </w:p>
  </w:comment>
  <w:comment w:id="406" w:author="Javier Vijande Asenjo" w:date="2023-11-16T13:34:00Z" w:initials="JVA">
    <w:p w14:paraId="2426C39D" w14:textId="06EDEAB6" w:rsidR="00AC1B4D" w:rsidRDefault="00AC1B4D">
      <w:pPr>
        <w:pStyle w:val="Textocomentario"/>
      </w:pPr>
      <w:r>
        <w:rPr>
          <w:rStyle w:val="Refdecomentario"/>
        </w:rPr>
        <w:annotationRef/>
      </w:r>
      <w:r>
        <w:t>referencia</w:t>
      </w:r>
    </w:p>
  </w:comment>
  <w:comment w:id="407" w:author="Antonio Otal Palacin" w:date="2023-12-26T13:01:00Z" w:initials="AOP">
    <w:p w14:paraId="2195E378" w14:textId="77777777" w:rsidR="001C288C" w:rsidRDefault="001C288C" w:rsidP="001C288C">
      <w:pPr>
        <w:pStyle w:val="Textocomentario"/>
      </w:pPr>
      <w:r>
        <w:rPr>
          <w:rStyle w:val="Refdecomentario"/>
        </w:rPr>
        <w:annotationRef/>
      </w:r>
      <w:r>
        <w:rPr>
          <w:color w:val="616161"/>
          <w:highlight w:val="white"/>
        </w:rPr>
        <w:t>Beaulieu L, Carlsson Tedgren Å, Carrier JF, et al. Report of the Task Group 186 on model-based dose calculation methods in brachytherapy beyond the TG-43 formalism: Current status and recommendations for clinical implementation. </w:t>
      </w:r>
      <w:r>
        <w:rPr>
          <w:i/>
          <w:iCs/>
          <w:color w:val="616161"/>
          <w:highlight w:val="white"/>
        </w:rPr>
        <w:t>Medical Physics</w:t>
      </w:r>
      <w:r>
        <w:rPr>
          <w:color w:val="616161"/>
          <w:highlight w:val="white"/>
        </w:rPr>
        <w:t>. 2012;39(10):6208-6236. doi:</w:t>
      </w:r>
      <w:hyperlink r:id="rId13" w:history="1">
        <w:r w:rsidRPr="00E0050C">
          <w:rPr>
            <w:rStyle w:val="Hipervnculo"/>
          </w:rPr>
          <w:t>10.1118/1.4747264</w:t>
        </w:r>
      </w:hyperlink>
      <w:r>
        <w:t xml:space="preserve"> </w:t>
      </w:r>
    </w:p>
  </w:comment>
  <w:comment w:id="409" w:author="Javier Vijande Asenjo" w:date="2023-11-16T13:35:00Z" w:initials="JVA">
    <w:p w14:paraId="2D5A5F5B" w14:textId="71D449BD" w:rsidR="00AC1B4D" w:rsidRDefault="00AC1B4D">
      <w:pPr>
        <w:pStyle w:val="Textocomentario"/>
      </w:pPr>
      <w:r>
        <w:rPr>
          <w:rStyle w:val="Refdecomentario"/>
        </w:rPr>
        <w:annotationRef/>
      </w:r>
      <w:r>
        <w:t>cita el report WG-372</w:t>
      </w:r>
    </w:p>
  </w:comment>
  <w:comment w:id="410" w:author="Antonio Otal Palacin" w:date="2023-12-26T13:01:00Z" w:initials="AOP">
    <w:p w14:paraId="6CA1E285" w14:textId="77777777" w:rsidR="001C288C" w:rsidRDefault="001C288C" w:rsidP="001C288C">
      <w:pPr>
        <w:pStyle w:val="Textocomentario"/>
      </w:pPr>
      <w:r>
        <w:rPr>
          <w:rStyle w:val="Refdecomentario"/>
        </w:rPr>
        <w:annotationRef/>
      </w:r>
      <w:r>
        <w:rPr>
          <w:color w:val="616161"/>
          <w:highlight w:val="white"/>
        </w:rPr>
        <w:t>Beaulieu L, Ballester F, Granero D, et al. AAPM WGDCAB Report 372: A joint AAPM, ESTRO, ABG, and ABS report on commissioning of model-based dose calculation algorithms in brachytherapy. </w:t>
      </w:r>
      <w:r>
        <w:rPr>
          <w:i/>
          <w:iCs/>
          <w:color w:val="616161"/>
          <w:highlight w:val="white"/>
        </w:rPr>
        <w:t>Medical Physics</w:t>
      </w:r>
      <w:r>
        <w:rPr>
          <w:color w:val="616161"/>
          <w:highlight w:val="white"/>
        </w:rPr>
        <w:t>. 2023;50(8). doi:</w:t>
      </w:r>
      <w:hyperlink r:id="rId14" w:history="1">
        <w:r w:rsidRPr="00003A4C">
          <w:rPr>
            <w:rStyle w:val="Hipervnculo"/>
          </w:rPr>
          <w:t>10.1002/mp.16571</w:t>
        </w:r>
      </w:hyperlink>
      <w:r>
        <w:t xml:space="preserve"> </w:t>
      </w:r>
    </w:p>
  </w:comment>
  <w:comment w:id="433" w:author="Javier Vijande Asenjo" w:date="2023-11-16T13:43:00Z" w:initials="JVA">
    <w:p w14:paraId="47F59DE5" w14:textId="6266055D" w:rsidR="00AC1B4D" w:rsidRDefault="00AC1B4D">
      <w:pPr>
        <w:pStyle w:val="Textocomentario"/>
      </w:pPr>
      <w:r>
        <w:rPr>
          <w:rStyle w:val="Refdecomentario"/>
        </w:rPr>
        <w:annotationRef/>
      </w:r>
      <w:r>
        <w:t xml:space="preserve">Esta es puñetera </w:t>
      </w:r>
      <w:r>
        <w:sym w:font="Wingdings" w:char="F04A"/>
      </w:r>
      <w:r>
        <w:t>, elige punto o coma decimal y trasladalo a todo el manuscrito</w:t>
      </w:r>
    </w:p>
  </w:comment>
  <w:comment w:id="434" w:author="Antonio Otal Palacin" w:date="2023-12-26T13:03:00Z" w:initials="AOP">
    <w:p w14:paraId="5CCCB77D" w14:textId="77777777" w:rsidR="005832E6" w:rsidRDefault="005832E6" w:rsidP="005832E6">
      <w:pPr>
        <w:pStyle w:val="Textocomentario"/>
      </w:pPr>
      <w:r>
        <w:rPr>
          <w:rStyle w:val="Refdecomentario"/>
        </w:rPr>
        <w:annotationRef/>
      </w:r>
      <w:r>
        <w:t>Elijo . A ver si puedo ser consistente</w:t>
      </w:r>
    </w:p>
  </w:comment>
  <w:comment w:id="448" w:author="Javier Vijande Asenjo" w:date="2023-11-16T13:45:00Z" w:initials="JVA">
    <w:p w14:paraId="5093FF1B" w14:textId="2353DC0F" w:rsidR="008248C7" w:rsidRDefault="008248C7">
      <w:pPr>
        <w:pStyle w:val="Textocomentario"/>
      </w:pPr>
      <w:r>
        <w:rPr>
          <w:rStyle w:val="Refdecomentario"/>
        </w:rPr>
        <w:annotationRef/>
      </w:r>
      <w:r>
        <w:t>Cuidado con el orden</w:t>
      </w:r>
    </w:p>
  </w:comment>
  <w:comment w:id="464"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465" w:author="Antonio Otal Palacin" w:date="2023-12-27T17:18:00Z" w:initials="AO">
    <w:p w14:paraId="4382A6AA" w14:textId="77777777" w:rsidR="00340355" w:rsidRDefault="00340355" w:rsidP="00340355">
      <w:pPr>
        <w:pStyle w:val="Textocomentario"/>
      </w:pPr>
      <w:r>
        <w:rPr>
          <w:rStyle w:val="Refdecomentario"/>
        </w:rPr>
        <w:annotationRef/>
      </w:r>
      <w:r>
        <w:t>Me he traído la parte de la discusión que corresponde a resultados. La figura también, pero eso saldrá  en el nuevo fichero.</w:t>
      </w:r>
    </w:p>
  </w:comment>
  <w:comment w:id="471" w:author="Javier Vijande Asenjo" w:date="2023-11-16T13:47:00Z" w:initials="JVA">
    <w:p w14:paraId="1D5303FF" w14:textId="3D47E993" w:rsidR="008248C7" w:rsidRDefault="008248C7">
      <w:pPr>
        <w:pStyle w:val="Textocomentario"/>
      </w:pPr>
      <w:r>
        <w:rPr>
          <w:rStyle w:val="Refdecomentario"/>
        </w:rPr>
        <w:annotationRef/>
      </w:r>
      <w:r>
        <w:t>Cuidado que hoy ya no es verdad, hay casos clinicos de mama, ojos e Intrabeam, faltan los de GYN y algún otro.</w:t>
      </w:r>
    </w:p>
  </w:comment>
  <w:comment w:id="472" w:author="Antonio Otal Palacin" w:date="2023-12-27T17:28:00Z" w:initials="AO">
    <w:p w14:paraId="362DB2A4" w14:textId="77777777" w:rsidR="00A9462A" w:rsidRDefault="00A9462A" w:rsidP="00A9462A">
      <w:pPr>
        <w:pStyle w:val="Textocomentario"/>
      </w:pPr>
      <w:r>
        <w:rPr>
          <w:rStyle w:val="Refdecomentario"/>
        </w:rPr>
        <w:annotationRef/>
      </w:r>
      <w:r>
        <w:t>Así mejor?</w:t>
      </w:r>
    </w:p>
  </w:comment>
  <w:comment w:id="488" w:author="Javier Vijande Asenjo" w:date="2023-11-16T13:51:00Z" w:initials="JVA">
    <w:p w14:paraId="592C3028" w14:textId="50E68E76" w:rsidR="00455992" w:rsidRDefault="00455992">
      <w:pPr>
        <w:pStyle w:val="Textocomentario"/>
      </w:pPr>
      <w:r>
        <w:rPr>
          <w:rStyle w:val="Refdecomentario"/>
        </w:rPr>
        <w:annotationRef/>
      </w:r>
      <w:r>
        <w:t>Lo has comentado antes en el texto no? Mejor refierelo ahí.</w:t>
      </w:r>
    </w:p>
  </w:comment>
  <w:comment w:id="489" w:author="Antonio Otal Palacin" w:date="2023-12-27T17:35:00Z" w:initials="AO">
    <w:p w14:paraId="3BC9B59A" w14:textId="77777777" w:rsidR="00A9462A" w:rsidRDefault="00A9462A" w:rsidP="00A9462A">
      <w:pPr>
        <w:pStyle w:val="Textocomentario"/>
      </w:pPr>
      <w:r>
        <w:rPr>
          <w:rStyle w:val="Refdecomentario"/>
        </w:rPr>
        <w:annotationRef/>
      </w:r>
      <w:r>
        <w:t>Yo creo que no. Este trabajo es un póster que vuelve a aparecer en la discusión.</w:t>
      </w:r>
    </w:p>
  </w:comment>
  <w:comment w:id="496" w:author="Javier Vijande Asenjo" w:date="2023-11-16T13:52:00Z" w:initials="JVA">
    <w:p w14:paraId="504120AC" w14:textId="61D5E7F5" w:rsidR="00455992" w:rsidRDefault="00455992">
      <w:pPr>
        <w:pStyle w:val="Textocomentario"/>
      </w:pPr>
      <w:r>
        <w:rPr>
          <w:rStyle w:val="Refdecomentario"/>
        </w:rPr>
        <w:annotationRef/>
      </w:r>
      <w:r>
        <w:t>actualizalo</w:t>
      </w:r>
    </w:p>
  </w:comment>
  <w:comment w:id="497" w:author="Antonio Otal Palacin" w:date="2023-12-27T17:41:00Z" w:initials="AO">
    <w:p w14:paraId="6A430EB2" w14:textId="77777777" w:rsidR="005A57FA" w:rsidRDefault="005A57FA" w:rsidP="005A57FA">
      <w:pPr>
        <w:pStyle w:val="Textocomentario"/>
      </w:pPr>
      <w:r>
        <w:rPr>
          <w:rStyle w:val="Refdecomentario"/>
        </w:rPr>
        <w:annotationRef/>
      </w:r>
      <w:r>
        <w:rPr>
          <w:color w:val="616161"/>
          <w:highlight w:val="white"/>
        </w:rPr>
        <w:t>Kessler ML. Image registration and data fusion in radiation therapy. </w:t>
      </w:r>
      <w:r>
        <w:rPr>
          <w:i/>
          <w:iCs/>
          <w:color w:val="616161"/>
          <w:highlight w:val="white"/>
        </w:rPr>
        <w:t>The British Journal of Radiology</w:t>
      </w:r>
      <w:r>
        <w:rPr>
          <w:color w:val="616161"/>
          <w:highlight w:val="white"/>
        </w:rPr>
        <w:t>. 2006;79(special_issue_1):S99-S108. doi:</w:t>
      </w:r>
      <w:hyperlink r:id="rId15" w:history="1">
        <w:r w:rsidRPr="00A02032">
          <w:rPr>
            <w:rStyle w:val="Hipervnculo"/>
          </w:rPr>
          <w:t>10.1259/bjr/70617164</w:t>
        </w:r>
      </w:hyperlink>
      <w:r>
        <w:t xml:space="preserve"> </w:t>
      </w:r>
    </w:p>
  </w:comment>
  <w:comment w:id="498" w:author="Antonio Otal Palacin" w:date="2023-12-27T17:41:00Z" w:initials="AO">
    <w:p w14:paraId="0EF7AD10" w14:textId="77777777" w:rsidR="005A57FA" w:rsidRDefault="005A57FA" w:rsidP="005A57FA">
      <w:pPr>
        <w:pStyle w:val="Textocomentario"/>
      </w:pPr>
      <w:r>
        <w:rPr>
          <w:rStyle w:val="Refdecomentario"/>
        </w:rPr>
        <w:annotationRef/>
      </w:r>
      <w:r>
        <w:t>Hecho</w:t>
      </w:r>
    </w:p>
  </w:comment>
  <w:comment w:id="511" w:author="Javier Vijande Asenjo" w:date="2023-11-16T13:54:00Z" w:initials="JVA">
    <w:p w14:paraId="2145801A" w14:textId="26E3A556" w:rsidR="00455992" w:rsidRDefault="00455992">
      <w:pPr>
        <w:pStyle w:val="Textocomentario"/>
      </w:pPr>
      <w:r>
        <w:rPr>
          <w:rStyle w:val="Refdecomentario"/>
        </w:rPr>
        <w:annotationRef/>
      </w:r>
      <w:r>
        <w:t xml:space="preserve">Bien, pero queda un tanto 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512" w:author="Antonio Otal Palacin" w:date="2023-12-27T17:42:00Z" w:initials="AO">
    <w:p w14:paraId="5DBA6762" w14:textId="77777777" w:rsidR="005A57FA" w:rsidRDefault="005A57FA" w:rsidP="005A57FA">
      <w:pPr>
        <w:pStyle w:val="Textocomentario"/>
      </w:pPr>
      <w:r>
        <w:rPr>
          <w:rStyle w:val="Refdecomentario"/>
        </w:rPr>
        <w:annotationRef/>
      </w:r>
      <w:r>
        <w:t>De momento lo dejo así pero cuando genere el PDF lo haré como tú dices</w:t>
      </w:r>
    </w:p>
  </w:comment>
  <w:comment w:id="524" w:author="Javier Vijande Asenjo" w:date="2023-11-16T14:00:00Z" w:initials="JVA">
    <w:p w14:paraId="1631E702" w14:textId="4FF8B85E" w:rsidR="008C14E4" w:rsidRDefault="008C14E4">
      <w:pPr>
        <w:pStyle w:val="Textocomentario"/>
      </w:pPr>
      <w:r>
        <w:rPr>
          <w:rStyle w:val="Refdecomentario"/>
        </w:rPr>
        <w:annotationRef/>
      </w:r>
      <w:r>
        <w:rPr>
          <w:rStyle w:val="Refdecomentario"/>
        </w:rPr>
        <w:t>Nunca se define esto</w:t>
      </w:r>
    </w:p>
  </w:comment>
  <w:comment w:id="525" w:author="Antonio Otal Palacin" w:date="2023-12-27T17:47:00Z" w:initials="AO">
    <w:p w14:paraId="25DC14A7" w14:textId="77777777" w:rsidR="00A74E1C" w:rsidRDefault="00A74E1C" w:rsidP="00A74E1C">
      <w:pPr>
        <w:pStyle w:val="Textocomentario"/>
      </w:pPr>
      <w:r>
        <w:rPr>
          <w:rStyle w:val="Refdecomentario"/>
        </w:rPr>
        <w:annotationRef/>
      </w:r>
      <w:r>
        <w:t>Cambiado</w:t>
      </w:r>
    </w:p>
  </w:comment>
  <w:comment w:id="537" w:author="Javier Vijande Asenjo" w:date="2023-11-16T14:01:00Z" w:initials="JVA">
    <w:p w14:paraId="61D7A718" w14:textId="35A48109" w:rsidR="008C14E4" w:rsidRDefault="008C14E4">
      <w:pPr>
        <w:pStyle w:val="Textocomentario"/>
      </w:pPr>
      <w:r>
        <w:rPr>
          <w:rStyle w:val="Refdecomentario"/>
        </w:rPr>
        <w:annotationRef/>
      </w:r>
      <w:r>
        <w:t>Es basicamente 5.1, refierelo ahí.</w:t>
      </w:r>
    </w:p>
  </w:comment>
  <w:comment w:id="538" w:author="Antonio Otal Palacin" w:date="2023-12-27T17:49:00Z" w:initials="AO">
    <w:p w14:paraId="6D04686F" w14:textId="77777777" w:rsidR="00A74E1C" w:rsidRDefault="00A74E1C" w:rsidP="00A74E1C">
      <w:pPr>
        <w:pStyle w:val="Textocomentario"/>
      </w:pPr>
      <w:r>
        <w:rPr>
          <w:rStyle w:val="Refdecomentario"/>
        </w:rPr>
        <w:annotationRef/>
      </w:r>
      <w:r>
        <w:t>Hecho</w:t>
      </w:r>
    </w:p>
  </w:comment>
  <w:comment w:id="542" w:author="Javier Vijande Asenjo" w:date="2023-11-16T14:04:00Z" w:initials="JVA">
    <w:p w14:paraId="7B0F4A1B" w14:textId="63D55305" w:rsidR="008C14E4" w:rsidRDefault="008C14E4">
      <w:pPr>
        <w:pStyle w:val="Textocomentario"/>
      </w:pPr>
      <w:r>
        <w:rPr>
          <w:rStyle w:val="Refdecomentario"/>
        </w:rPr>
        <w:annotationRef/>
      </w:r>
      <w:r>
        <w:t>Mejor pon algo del tipo de “Según el GEC-ESTRO…..”</w:t>
      </w:r>
    </w:p>
  </w:comment>
  <w:comment w:id="543" w:author="Antonio Otal Palacin" w:date="2023-12-27T18:01:00Z" w:initials="AO">
    <w:p w14:paraId="5E5512C7" w14:textId="77777777" w:rsidR="00435BD2" w:rsidRDefault="00435BD2" w:rsidP="00435BD2">
      <w:pPr>
        <w:pStyle w:val="Textocomentario"/>
      </w:pPr>
      <w:r>
        <w:rPr>
          <w:rStyle w:val="Refdecomentario"/>
        </w:rPr>
        <w:annotationRef/>
      </w:r>
      <w:r>
        <w:t>Tal cual</w:t>
      </w:r>
    </w:p>
  </w:comment>
  <w:comment w:id="545" w:author="Javier Vijande Asenjo" w:date="2023-11-16T14:05:00Z" w:initials="JVA">
    <w:p w14:paraId="45972E01" w14:textId="1B0F07DE" w:rsidR="008C14E4" w:rsidRDefault="008C14E4">
      <w:pPr>
        <w:pStyle w:val="Textocomentario"/>
      </w:pPr>
      <w:r>
        <w:rPr>
          <w:rStyle w:val="Refdecomentario"/>
        </w:rPr>
        <w:annotationRef/>
      </w:r>
      <w:r>
        <w:t>¿Qué es esto?</w:t>
      </w:r>
    </w:p>
  </w:comment>
  <w:comment w:id="546" w:author="Antonio Otal Palacin" w:date="2023-12-27T18:02:00Z" w:initials="AO">
    <w:p w14:paraId="65B9AFA2" w14:textId="77777777" w:rsidR="00435BD2" w:rsidRDefault="00435BD2" w:rsidP="00435BD2">
      <w:pPr>
        <w:pStyle w:val="Textocomentario"/>
      </w:pPr>
      <w:r>
        <w:rPr>
          <w:rStyle w:val="Refdecomentario"/>
        </w:rPr>
        <w:annotationRef/>
      </w:r>
      <w:r>
        <w:t>Ejem</w:t>
      </w:r>
    </w:p>
  </w:comment>
  <w:comment w:id="558" w:author="Javier Vijande Asenjo" w:date="2023-11-16T14:06:00Z" w:initials="JVA">
    <w:p w14:paraId="78EB26D7" w14:textId="68D6D1E3"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559" w:author="Antonio Otal Palacin" w:date="2023-12-27T18:17:00Z" w:initials="AO">
    <w:p w14:paraId="2C49389C" w14:textId="77777777" w:rsidR="009B7235" w:rsidRDefault="009B7235" w:rsidP="009B7235">
      <w:pPr>
        <w:pStyle w:val="Textocomentario"/>
      </w:pPr>
      <w:r>
        <w:rPr>
          <w:rStyle w:val="Refdecomentario"/>
        </w:rPr>
        <w:annotationRef/>
      </w:r>
      <w:r>
        <w:t>Hecho</w:t>
      </w:r>
    </w:p>
  </w:comment>
  <w:comment w:id="577" w:author="Javier Vijande Asenjo" w:date="2023-11-16T14:08:00Z" w:initials="JVA">
    <w:p w14:paraId="4C2A5DA3" w14:textId="4E48638C" w:rsidR="00B21D0F" w:rsidRDefault="00B21D0F">
      <w:pPr>
        <w:pStyle w:val="Textocomentario"/>
      </w:pPr>
      <w:r>
        <w:rPr>
          <w:rStyle w:val="Refdecomentario"/>
        </w:rPr>
        <w:annotationRef/>
      </w:r>
      <w:r>
        <w:t>Yo creo que esto no pinta nada aqui</w:t>
      </w:r>
    </w:p>
  </w:comment>
  <w:comment w:id="578" w:author="Antonio Otal Palacin" w:date="2023-12-27T18:18:00Z" w:initials="AO">
    <w:p w14:paraId="6490F214" w14:textId="77777777" w:rsidR="002D5868" w:rsidRDefault="002D5868" w:rsidP="002D5868">
      <w:pPr>
        <w:pStyle w:val="Textocomentario"/>
      </w:pPr>
      <w:r>
        <w:rPr>
          <w:rStyle w:val="Refdecomentario"/>
        </w:rPr>
        <w:annotationRef/>
      </w:r>
      <w:r>
        <w:t>Pues fuera</w:t>
      </w:r>
    </w:p>
  </w:comment>
  <w:comment w:id="583" w:author="Javier Vijande Asenjo" w:date="2023-11-16T14:09:00Z" w:initials="JVA">
    <w:p w14:paraId="786F97ED" w14:textId="5A8798CB" w:rsidR="00B21D0F" w:rsidRDefault="00B21D0F">
      <w:pPr>
        <w:pStyle w:val="Textocomentario"/>
      </w:pPr>
      <w:r>
        <w:rPr>
          <w:rStyle w:val="Refdecomentario"/>
        </w:rPr>
        <w:annotationRef/>
      </w:r>
      <w:r>
        <w:t>Lo mismo, no pega en una tesis</w:t>
      </w:r>
    </w:p>
  </w:comment>
  <w:comment w:id="584" w:author="Antonio Otal Palacin" w:date="2023-12-27T18:18:00Z" w:initials="AO">
    <w:p w14:paraId="15BE91D0" w14:textId="77777777" w:rsidR="002D5868" w:rsidRDefault="002D5868" w:rsidP="002D5868">
      <w:pPr>
        <w:pStyle w:val="Textocomentario"/>
      </w:pPr>
      <w:r>
        <w:rPr>
          <w:rStyle w:val="Refdecomentario"/>
        </w:rPr>
        <w:annotationRef/>
      </w:r>
      <w:r>
        <w:t>Fuera</w:t>
      </w:r>
    </w:p>
  </w:comment>
  <w:comment w:id="587" w:author="Javier Vijande Asenjo" w:date="2023-11-16T14:12:00Z" w:initials="JVA">
    <w:p w14:paraId="7231404C" w14:textId="55DAA437" w:rsidR="00810959" w:rsidRDefault="00810959">
      <w:pPr>
        <w:pStyle w:val="Textocomentario"/>
      </w:pPr>
      <w:r>
        <w:rPr>
          <w:rStyle w:val="Refdecomentario"/>
        </w:rPr>
        <w:annotationRef/>
      </w:r>
      <w:r>
        <w:t>referencia</w:t>
      </w:r>
    </w:p>
  </w:comment>
  <w:comment w:id="588" w:author="Antonio Otal Palacin" w:date="2023-12-27T18:24:00Z" w:initials="AO">
    <w:p w14:paraId="6A978BDC" w14:textId="77777777" w:rsidR="002D5868" w:rsidRDefault="002D5868" w:rsidP="002D5868">
      <w:pPr>
        <w:pStyle w:val="Textocomentario"/>
      </w:pPr>
      <w:r>
        <w:rPr>
          <w:rStyle w:val="Refdecomentario"/>
        </w:rPr>
        <w:annotationRef/>
      </w:r>
      <w:r>
        <w:t>Hecho</w:t>
      </w:r>
    </w:p>
  </w:comment>
  <w:comment w:id="594" w:author="Javier Vijande Asenjo" w:date="2023-11-16T14:13:00Z" w:initials="JVA">
    <w:p w14:paraId="5081FCC3" w14:textId="0FCBAA77" w:rsidR="00810959" w:rsidRDefault="00810959">
      <w:pPr>
        <w:pStyle w:val="Textocomentario"/>
      </w:pPr>
      <w:r>
        <w:rPr>
          <w:rStyle w:val="Refdecomentario"/>
        </w:rPr>
        <w:annotationRef/>
      </w:r>
      <w:r>
        <w:t>referencia</w:t>
      </w:r>
    </w:p>
  </w:comment>
  <w:comment w:id="595" w:author="Antonio Otal Palacin" w:date="2023-12-27T18:27:00Z" w:initials="AO">
    <w:p w14:paraId="2C3C2514" w14:textId="77777777" w:rsidR="002D5868" w:rsidRDefault="002D5868" w:rsidP="002D5868">
      <w:pPr>
        <w:pStyle w:val="Textocomentario"/>
      </w:pPr>
      <w:r>
        <w:rPr>
          <w:rStyle w:val="Refdecomentario"/>
        </w:rPr>
        <w:annotationRef/>
      </w:r>
      <w:r>
        <w:rPr>
          <w:color w:val="616161"/>
          <w:highlight w:val="white"/>
        </w:rPr>
        <w:t>Novel Semi-Automatic Reconstruction Method for Plastic Gynaecological Applicators. </w:t>
      </w:r>
      <w:r>
        <w:rPr>
          <w:i/>
          <w:iCs/>
          <w:color w:val="616161"/>
          <w:highlight w:val="white"/>
        </w:rPr>
        <w:t>Medical Physics</w:t>
      </w:r>
      <w:r>
        <w:rPr>
          <w:color w:val="616161"/>
          <w:highlight w:val="white"/>
        </w:rPr>
        <w:t>. 2019;46(6):e231-e232. doi:</w:t>
      </w:r>
      <w:hyperlink r:id="rId16" w:history="1">
        <w:r w:rsidRPr="00FA3603">
          <w:rPr>
            <w:rStyle w:val="Hipervnculo"/>
          </w:rPr>
          <w:t>10.1002/mp.13589</w:t>
        </w:r>
      </w:hyperlink>
      <w:r>
        <w:t xml:space="preserve"> </w:t>
      </w:r>
    </w:p>
  </w:comment>
  <w:comment w:id="596" w:author="Javier Vijande Asenjo" w:date="2023-11-16T14:13:00Z" w:initials="JVA">
    <w:p w14:paraId="563924AC" w14:textId="0ADA91A3" w:rsidR="00810959" w:rsidRDefault="00810959">
      <w:pPr>
        <w:pStyle w:val="Textocomentario"/>
      </w:pPr>
      <w:r>
        <w:rPr>
          <w:rStyle w:val="Refdecomentario"/>
        </w:rPr>
        <w:annotationRef/>
      </w:r>
      <w:r>
        <w:t>referencia y formato</w:t>
      </w:r>
    </w:p>
  </w:comment>
  <w:comment w:id="597" w:author="Antonio Otal Palacin" w:date="2023-12-27T18:27:00Z" w:initials="AO">
    <w:p w14:paraId="61F5203F" w14:textId="77777777" w:rsidR="002D5868" w:rsidRDefault="002D5868" w:rsidP="002D5868">
      <w:pPr>
        <w:pStyle w:val="Textocomentario"/>
      </w:pPr>
      <w:r>
        <w:rPr>
          <w:rStyle w:val="Refdecomentario"/>
        </w:rPr>
        <w:annotationRef/>
      </w:r>
      <w:r>
        <w:rPr>
          <w:color w:val="616161"/>
          <w:highlight w:val="white"/>
        </w:rPr>
        <w:t>Otal A, Richart J, Rodriguez S, Santos M, Perez-Calatayud J. A method to incorporate interstitial components into the TPS gynecologic rigid applicator library. </w:t>
      </w:r>
      <w:r>
        <w:rPr>
          <w:i/>
          <w:iCs/>
          <w:color w:val="616161"/>
          <w:highlight w:val="white"/>
        </w:rPr>
        <w:t>Journal of Contemporary Brachytherapy</w:t>
      </w:r>
      <w:r>
        <w:rPr>
          <w:color w:val="616161"/>
          <w:highlight w:val="white"/>
        </w:rPr>
        <w:t>. 2017;1:59-65. doi:</w:t>
      </w:r>
      <w:hyperlink r:id="rId17" w:history="1">
        <w:r w:rsidRPr="00A675FD">
          <w:rPr>
            <w:rStyle w:val="Hipervnculo"/>
          </w:rPr>
          <w:t>10.5114/jcb.2017.65290</w:t>
        </w:r>
      </w:hyperlink>
      <w:r>
        <w:t xml:space="preserve"> </w:t>
      </w:r>
    </w:p>
  </w:comment>
  <w:comment w:id="601" w:author="Javier Vijande Asenjo" w:date="2023-11-16T14:14:00Z" w:initials="JVA">
    <w:p w14:paraId="4EF2743F" w14:textId="358512E5" w:rsidR="00810959" w:rsidRDefault="00810959">
      <w:pPr>
        <w:pStyle w:val="Textocomentario"/>
      </w:pPr>
      <w:r>
        <w:rPr>
          <w:rStyle w:val="Refdecomentario"/>
        </w:rPr>
        <w:annotationRef/>
      </w:r>
      <w:r>
        <w:t>referencia</w:t>
      </w:r>
    </w:p>
  </w:comment>
  <w:comment w:id="602" w:author="Antonio Otal Palacin" w:date="2023-12-27T18:28:00Z" w:initials="AO">
    <w:p w14:paraId="2F763BF9" w14:textId="77777777" w:rsidR="00552B83" w:rsidRDefault="00552B83" w:rsidP="00552B83">
      <w:pPr>
        <w:pStyle w:val="Textocomentario"/>
      </w:pPr>
      <w:r>
        <w:rPr>
          <w:rStyle w:val="Refdecomentario"/>
        </w:rPr>
        <w:annotationRef/>
      </w:r>
      <w:r>
        <w:rPr>
          <w:color w:val="616161"/>
          <w:highlight w:val="white"/>
        </w:rPr>
        <w:t>Otal A, Celada F, Chimeno J, et al. Review on Treatment Planning Systems for Cervix Brachytherapy (Interventional Radiotherapy): Some Desirable and Convenient Practical Aspects to Be Implemented from Radiation Oncologist and Medical Physics Perspectives. </w:t>
      </w:r>
      <w:r>
        <w:rPr>
          <w:i/>
          <w:iCs/>
          <w:color w:val="616161"/>
          <w:highlight w:val="white"/>
        </w:rPr>
        <w:t>Cancers</w:t>
      </w:r>
      <w:r>
        <w:rPr>
          <w:color w:val="616161"/>
          <w:highlight w:val="white"/>
        </w:rPr>
        <w:t>. 2022;14(14):3467. doi:</w:t>
      </w:r>
      <w:hyperlink r:id="rId18" w:history="1">
        <w:r w:rsidRPr="00FE5D89">
          <w:rPr>
            <w:rStyle w:val="Hipervnculo"/>
          </w:rPr>
          <w:t>10.3390/cancers14143467</w:t>
        </w:r>
      </w:hyperlink>
      <w:r>
        <w:t xml:space="preserve"> </w:t>
      </w:r>
    </w:p>
  </w:comment>
  <w:comment w:id="603" w:author="Javier Vijande Asenjo" w:date="2023-11-16T14:14:00Z" w:initials="JVA">
    <w:p w14:paraId="70A942EC" w14:textId="27E7F505"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C407B66" w15:paraIdParent="6972180E" w15:done="0"/>
  <w15:commentEx w15:paraId="1B254D41" w15:done="0"/>
  <w15:commentEx w15:paraId="6363B293" w15:paraIdParent="1B254D41" w15:done="0"/>
  <w15:commentEx w15:paraId="3C2642B9" w15:done="0"/>
  <w15:commentEx w15:paraId="6D5A41ED" w15:paraIdParent="3C2642B9" w15:done="0"/>
  <w15:commentEx w15:paraId="34344996" w15:done="0"/>
  <w15:commentEx w15:paraId="3B94838E" w15:paraIdParent="34344996" w15:done="0"/>
  <w15:commentEx w15:paraId="267880A0" w15:done="0"/>
  <w15:commentEx w15:paraId="2B6377C0" w15:paraIdParent="267880A0" w15:done="0"/>
  <w15:commentEx w15:paraId="7B093543" w15:done="0"/>
  <w15:commentEx w15:paraId="27634BF6" w15:paraIdParent="7B093543" w15:done="0"/>
  <w15:commentEx w15:paraId="0715D36E" w15:done="0"/>
  <w15:commentEx w15:paraId="540C3A6D" w15:paraIdParent="0715D36E" w15:done="0"/>
  <w15:commentEx w15:paraId="63C8DBE8" w15:done="0"/>
  <w15:commentEx w15:paraId="09D3DB0E" w15:paraIdParent="63C8DBE8" w15:done="0"/>
  <w15:commentEx w15:paraId="6A0F91E5" w15:done="0"/>
  <w15:commentEx w15:paraId="330965A5" w15:paraIdParent="6A0F91E5" w15:done="0"/>
  <w15:commentEx w15:paraId="423C9CD9" w15:done="0"/>
  <w15:commentEx w15:paraId="1991BF3D" w15:paraIdParent="423C9CD9" w15:done="0"/>
  <w15:commentEx w15:paraId="7B41BEBD" w15:done="0"/>
  <w15:commentEx w15:paraId="2E27B3E7" w15:paraIdParent="7B41BEBD" w15:done="0"/>
  <w15:commentEx w15:paraId="6FB197EF" w15:done="0"/>
  <w15:commentEx w15:paraId="2E6ED8CD" w15:paraIdParent="6FB197EF" w15:done="0"/>
  <w15:commentEx w15:paraId="717DDE42" w15:done="0"/>
  <w15:commentEx w15:paraId="6118C9B9" w15:paraIdParent="717DDE42" w15:done="0"/>
  <w15:commentEx w15:paraId="67F5C835" w15:done="0"/>
  <w15:commentEx w15:paraId="6BCD591B" w15:paraIdParent="67F5C835" w15:done="0"/>
  <w15:commentEx w15:paraId="44176463" w15:done="0"/>
  <w15:commentEx w15:paraId="0E030A7F" w15:paraIdParent="44176463" w15:done="0"/>
  <w15:commentEx w15:paraId="39C73B02" w15:done="0"/>
  <w15:commentEx w15:paraId="5EA229BC" w15:paraIdParent="39C73B02" w15:done="0"/>
  <w15:commentEx w15:paraId="18ECC553" w15:done="0"/>
  <w15:commentEx w15:paraId="308D0B45" w15:paraIdParent="18ECC553" w15:done="0"/>
  <w15:commentEx w15:paraId="5D16B4B3" w15:done="0"/>
  <w15:commentEx w15:paraId="65D84203" w15:paraIdParent="5D16B4B3" w15:done="0"/>
  <w15:commentEx w15:paraId="236AE295" w15:done="0"/>
  <w15:commentEx w15:paraId="73265198" w15:paraIdParent="236AE295" w15:done="0"/>
  <w15:commentEx w15:paraId="16FBD31F" w15:done="0"/>
  <w15:commentEx w15:paraId="6235A6BC" w15:paraIdParent="16FBD31F" w15:done="0"/>
  <w15:commentEx w15:paraId="07F604B5" w15:done="0"/>
  <w15:commentEx w15:paraId="041F4642" w15:paraIdParent="07F604B5" w15:done="0"/>
  <w15:commentEx w15:paraId="3ED715C9" w15:done="0"/>
  <w15:commentEx w15:paraId="6A1367C7" w15:done="0"/>
  <w15:commentEx w15:paraId="6F91B6DF" w15:paraIdParent="6A1367C7" w15:done="0"/>
  <w15:commentEx w15:paraId="08DD4FF4" w15:done="0"/>
  <w15:commentEx w15:paraId="52AFEEE7" w15:paraIdParent="08DD4FF4" w15:done="0"/>
  <w15:commentEx w15:paraId="6EF9B657" w15:done="0"/>
  <w15:commentEx w15:paraId="39364038" w15:paraIdParent="6EF9B657" w15:done="0"/>
  <w15:commentEx w15:paraId="53A192E9" w15:done="0"/>
  <w15:commentEx w15:paraId="6A3BA2E4" w15:paraIdParent="53A192E9" w15:done="0"/>
  <w15:commentEx w15:paraId="3E2DF96F" w15:done="0"/>
  <w15:commentEx w15:paraId="64E0F46E" w15:paraIdParent="3E2DF96F" w15:done="0"/>
  <w15:commentEx w15:paraId="4598CC75" w15:done="0"/>
  <w15:commentEx w15:paraId="5B115397" w15:paraIdParent="4598CC75" w15:done="0"/>
  <w15:commentEx w15:paraId="144E63EA" w15:done="0"/>
  <w15:commentEx w15:paraId="2B79ADA6" w15:paraIdParent="144E63EA" w15:done="0"/>
  <w15:commentEx w15:paraId="7D1A90C4" w15:done="0"/>
  <w15:commentEx w15:paraId="792AF583" w15:done="0"/>
  <w15:commentEx w15:paraId="7457915F" w15:done="0"/>
  <w15:commentEx w15:paraId="71905480" w15:done="0"/>
  <w15:commentEx w15:paraId="26AB756F" w15:paraIdParent="71905480" w15:done="0"/>
  <w15:commentEx w15:paraId="7A16D51B" w15:done="0"/>
  <w15:commentEx w15:paraId="53BDDFD4" w15:paraIdParent="7A16D51B" w15:done="0"/>
  <w15:commentEx w15:paraId="1624AAE0" w15:done="0"/>
  <w15:commentEx w15:paraId="4CA168BA" w15:done="0"/>
  <w15:commentEx w15:paraId="72C03891" w15:paraIdParent="4CA168BA" w15:done="0"/>
  <w15:commentEx w15:paraId="7EFE0208" w15:done="0"/>
  <w15:commentEx w15:paraId="2BF3536A" w15:paraIdParent="7EFE0208" w15:done="0"/>
  <w15:commentEx w15:paraId="4A6026CE" w15:done="0"/>
  <w15:commentEx w15:paraId="0B47EB34" w15:paraIdParent="4A6026CE" w15:done="0"/>
  <w15:commentEx w15:paraId="63B66C8E" w15:done="0"/>
  <w15:commentEx w15:paraId="244CD44A" w15:paraIdParent="63B66C8E" w15:done="0"/>
  <w15:commentEx w15:paraId="42B721AD" w15:done="0"/>
  <w15:commentEx w15:paraId="5ECBF5B2" w15:done="0"/>
  <w15:commentEx w15:paraId="463A5D23" w15:paraIdParent="5ECBF5B2" w15:done="0"/>
  <w15:commentEx w15:paraId="4341AF3D" w15:done="0"/>
  <w15:commentEx w15:paraId="45A7384B" w15:paraIdParent="4341AF3D" w15:done="0"/>
  <w15:commentEx w15:paraId="277FCEE2" w15:done="0"/>
  <w15:commentEx w15:paraId="4D98C302" w15:paraIdParent="277FCEE2" w15:done="0"/>
  <w15:commentEx w15:paraId="74860364" w15:done="0"/>
  <w15:commentEx w15:paraId="23D6DD15" w15:paraIdParent="74860364" w15:done="0"/>
  <w15:commentEx w15:paraId="1F0FA5D1" w15:paraIdParent="74860364" w15:done="0"/>
  <w15:commentEx w15:paraId="2E7B4B7D" w15:done="0"/>
  <w15:commentEx w15:paraId="43FA9EDC" w15:paraIdParent="2E7B4B7D" w15:done="0"/>
  <w15:commentEx w15:paraId="3CA9DCD5" w15:paraIdParent="2E7B4B7D" w15:done="0"/>
  <w15:commentEx w15:paraId="375E7967" w15:paraIdParent="2E7B4B7D" w15:done="0"/>
  <w15:commentEx w15:paraId="25BF905B" w15:done="0"/>
  <w15:commentEx w15:paraId="6CBA0CF7" w15:paraIdParent="25BF905B" w15:done="0"/>
  <w15:commentEx w15:paraId="7CE6F57E" w15:done="0"/>
  <w15:commentEx w15:paraId="588752E4" w15:paraIdParent="7CE6F57E" w15:done="0"/>
  <w15:commentEx w15:paraId="06B948D3" w15:done="0"/>
  <w15:commentEx w15:paraId="75EFFE23" w15:paraIdParent="06B948D3" w15:done="0"/>
  <w15:commentEx w15:paraId="2426C39D" w15:done="0"/>
  <w15:commentEx w15:paraId="2195E378" w15:paraIdParent="2426C39D" w15:done="0"/>
  <w15:commentEx w15:paraId="2D5A5F5B" w15:done="0"/>
  <w15:commentEx w15:paraId="6CA1E285" w15:paraIdParent="2D5A5F5B" w15:done="0"/>
  <w15:commentEx w15:paraId="47F59DE5" w15:done="0"/>
  <w15:commentEx w15:paraId="5CCCB77D" w15:paraIdParent="47F59DE5" w15:done="0"/>
  <w15:commentEx w15:paraId="5093FF1B" w15:done="0"/>
  <w15:commentEx w15:paraId="249B9CB3" w15:done="0"/>
  <w15:commentEx w15:paraId="4382A6AA" w15:paraIdParent="249B9CB3" w15:done="0"/>
  <w15:commentEx w15:paraId="1D5303FF" w15:done="0"/>
  <w15:commentEx w15:paraId="362DB2A4" w15:paraIdParent="1D5303FF" w15:done="0"/>
  <w15:commentEx w15:paraId="592C3028" w15:done="0"/>
  <w15:commentEx w15:paraId="3BC9B59A" w15:paraIdParent="592C3028" w15:done="0"/>
  <w15:commentEx w15:paraId="504120AC" w15:done="0"/>
  <w15:commentEx w15:paraId="6A430EB2" w15:paraIdParent="504120AC" w15:done="0"/>
  <w15:commentEx w15:paraId="0EF7AD10" w15:paraIdParent="504120AC" w15:done="0"/>
  <w15:commentEx w15:paraId="609179A1" w15:done="0"/>
  <w15:commentEx w15:paraId="5DBA6762" w15:paraIdParent="609179A1" w15:done="0"/>
  <w15:commentEx w15:paraId="1631E702" w15:done="0"/>
  <w15:commentEx w15:paraId="25DC14A7" w15:paraIdParent="1631E702" w15:done="0"/>
  <w15:commentEx w15:paraId="61D7A718" w15:done="0"/>
  <w15:commentEx w15:paraId="6D04686F" w15:paraIdParent="61D7A718" w15:done="0"/>
  <w15:commentEx w15:paraId="7B0F4A1B" w15:done="0"/>
  <w15:commentEx w15:paraId="5E5512C7" w15:paraIdParent="7B0F4A1B" w15:done="0"/>
  <w15:commentEx w15:paraId="45972E01" w15:done="0"/>
  <w15:commentEx w15:paraId="65B9AFA2" w15:paraIdParent="45972E01" w15:done="0"/>
  <w15:commentEx w15:paraId="5B66B7AB" w15:done="0"/>
  <w15:commentEx w15:paraId="2C49389C" w15:paraIdParent="5B66B7AB" w15:done="0"/>
  <w15:commentEx w15:paraId="4C2A5DA3" w15:done="0"/>
  <w15:commentEx w15:paraId="6490F214" w15:paraIdParent="4C2A5DA3" w15:done="0"/>
  <w15:commentEx w15:paraId="786F97ED" w15:done="0"/>
  <w15:commentEx w15:paraId="15BE91D0" w15:paraIdParent="786F97ED" w15:done="0"/>
  <w15:commentEx w15:paraId="7231404C" w15:done="0"/>
  <w15:commentEx w15:paraId="6A978BDC" w15:paraIdParent="7231404C" w15:done="0"/>
  <w15:commentEx w15:paraId="5081FCC3" w15:done="0"/>
  <w15:commentEx w15:paraId="2C3C2514" w15:paraIdParent="5081FCC3" w15:done="0"/>
  <w15:commentEx w15:paraId="563924AC" w15:done="0"/>
  <w15:commentEx w15:paraId="61F5203F" w15:paraIdParent="563924AC" w15:done="0"/>
  <w15:commentEx w15:paraId="4EF2743F" w15:done="0"/>
  <w15:commentEx w15:paraId="2F763BF9" w15:paraIdParent="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07ED858F" w16cex:dateUtc="2023-11-19T15:41:00Z"/>
  <w16cex:commentExtensible w16cex:durableId="44D3CE89" w16cex:dateUtc="2023-11-18T19:48:00Z"/>
  <w16cex:commentExtensible w16cex:durableId="0FC85194" w16cex:dateUtc="2023-11-19T15:45:00Z"/>
  <w16cex:commentExtensible w16cex:durableId="69B3DC4C" w16cex:dateUtc="2023-11-19T15:55:00Z"/>
  <w16cex:commentExtensible w16cex:durableId="30CF5E9C" w16cex:dateUtc="2023-11-19T16:05:00Z"/>
  <w16cex:commentExtensible w16cex:durableId="66B3C6D5" w16cex:dateUtc="2023-11-19T16:09:00Z"/>
  <w16cex:commentExtensible w16cex:durableId="5C2C4F04" w16cex:dateUtc="2023-11-19T16:10:00Z"/>
  <w16cex:commentExtensible w16cex:durableId="17B9F3B4" w16cex:dateUtc="2023-12-07T08:55:00Z"/>
  <w16cex:commentExtensible w16cex:durableId="7483262D" w16cex:dateUtc="2023-11-19T17:04:00Z"/>
  <w16cex:commentExtensible w16cex:durableId="477ED9AB" w16cex:dateUtc="2023-11-19T18:15:00Z"/>
  <w16cex:commentExtensible w16cex:durableId="75A7A31C" w16cex:dateUtc="2023-11-19T17:28:00Z"/>
  <w16cex:commentExtensible w16cex:durableId="07A0DC5E" w16cex:dateUtc="2023-11-19T17:42:00Z"/>
  <w16cex:commentExtensible w16cex:durableId="72B6AE1F" w16cex:dateUtc="2023-11-19T17:48:00Z"/>
  <w16cex:commentExtensible w16cex:durableId="3822056C" w16cex:dateUtc="2023-11-19T18:04:00Z"/>
  <w16cex:commentExtensible w16cex:durableId="09056119" w16cex:dateUtc="2023-11-19T18:10:00Z"/>
  <w16cex:commentExtensible w16cex:durableId="69D54054" w16cex:dateUtc="2023-11-19T18:24:00Z"/>
  <w16cex:commentExtensible w16cex:durableId="7561FD39" w16cex:dateUtc="2023-12-07T08:55:00Z"/>
  <w16cex:commentExtensible w16cex:durableId="4D96EB11" w16cex:dateUtc="2023-12-07T08:54:00Z"/>
  <w16cex:commentExtensible w16cex:durableId="3E4568A5" w16cex:dateUtc="2023-12-07T08:54:00Z"/>
  <w16cex:commentExtensible w16cex:durableId="5C156BE8" w16cex:dateUtc="2023-12-07T08:54:00Z"/>
  <w16cex:commentExtensible w16cex:durableId="6096868B" w16cex:dateUtc="2023-11-26T10:25:00Z"/>
  <w16cex:commentExtensible w16cex:durableId="6E0BB2FF" w16cex:dateUtc="2023-11-26T16:54:00Z"/>
  <w16cex:commentExtensible w16cex:durableId="7C289588" w16cex:dateUtc="2023-12-07T08:56:00Z"/>
  <w16cex:commentExtensible w16cex:durableId="1DA218DD" w16cex:dateUtc="2023-12-07T08:56:00Z"/>
  <w16cex:commentExtensible w16cex:durableId="4FA98367" w16cex:dateUtc="2023-12-07T08:57:00Z"/>
  <w16cex:commentExtensible w16cex:durableId="13303BDD" w16cex:dateUtc="2023-12-07T09:01:00Z"/>
  <w16cex:commentExtensible w16cex:durableId="51E7DA26" w16cex:dateUtc="2023-12-07T09:22:00Z"/>
  <w16cex:commentExtensible w16cex:durableId="22A28E17" w16cex:dateUtc="2023-12-07T11:37:00Z"/>
  <w16cex:commentExtensible w16cex:durableId="39A39633" w16cex:dateUtc="2023-12-26T09:41:00Z"/>
  <w16cex:commentExtensible w16cex:durableId="2EC5225D" w16cex:dateUtc="2023-11-26T10:25:00Z"/>
  <w16cex:commentExtensible w16cex:durableId="030A9541" w16cex:dateUtc="2023-12-26T09:47:00Z"/>
  <w16cex:commentExtensible w16cex:durableId="6B8EDA84" w16cex:dateUtc="2023-12-26T09:50:00Z"/>
  <w16cex:commentExtensible w16cex:durableId="50FD1D36" w16cex:dateUtc="2023-12-26T10:09:00Z"/>
  <w16cex:commentExtensible w16cex:durableId="19C654B6" w16cex:dateUtc="2023-12-26T10:17:00Z"/>
  <w16cex:commentExtensible w16cex:durableId="7CBA0FA9" w16cex:dateUtc="2023-12-26T10:42:00Z"/>
  <w16cex:commentExtensible w16cex:durableId="16C21D8A" w16cex:dateUtc="2023-12-26T10:33:00Z"/>
  <w16cex:commentExtensible w16cex:durableId="0D7829D0">
    <w16cex:extLst>
      <w16:ext w16:uri="{CE6994B0-6A32-4C9F-8C6B-6E91EDA988CE}">
        <cr:reactions xmlns:cr="http://schemas.microsoft.com/office/comments/2020/reactions">
          <cr:reaction reactionType="1">
            <cr:reactionInfo dateUtc="2023-12-26T10:35:16Z">
              <cr:user userId="S::opan@alumni.uv.es::5da3627d-2ab2-42f8-b5e8-ee00e4abfab1" userProvider="AD" userName="Antonio Otal Palacin"/>
            </cr:reactionInfo>
          </cr:reaction>
        </cr:reactions>
      </w16:ext>
    </w16cex:extLst>
  </w16cex:commentExtensible>
  <w16cex:commentExtensible w16cex:durableId="543183C8" w16cex:dateUtc="2023-12-26T10:35:00Z"/>
  <w16cex:commentExtensible w16cex:durableId="50C108BE" w16cex:dateUtc="2023-12-26T10:43:00Z"/>
  <w16cex:commentExtensible w16cex:durableId="537265D2" w16cex:dateUtc="2023-12-26T10:44:00Z"/>
  <w16cex:commentExtensible w16cex:durableId="0CDB2991" w16cex:dateUtc="2023-12-26T10:49:00Z"/>
  <w16cex:commentExtensible w16cex:durableId="365F78BC" w16cex:dateUtc="2023-12-26T10:45:00Z"/>
  <w16cex:commentExtensible w16cex:durableId="1AC58B4E" w16cex:dateUtc="2023-12-26T10:45:00Z"/>
  <w16cex:commentExtensible w16cex:durableId="7E0BD802" w16cex:dateUtc="2023-12-26T10:59:00Z"/>
  <w16cex:commentExtensible w16cex:durableId="09C91372" w16cex:dateUtc="2023-12-26T11:03:00Z"/>
  <w16cex:commentExtensible w16cex:durableId="488026A1" w16cex:dateUtc="2023-12-26T11:48:00Z"/>
  <w16cex:commentExtensible w16cex:durableId="45F5FCBF" w16cex:dateUtc="2023-12-26T12:01:00Z"/>
  <w16cex:commentExtensible w16cex:durableId="01374D60" w16cex:dateUtc="2023-12-26T12:01:00Z"/>
  <w16cex:commentExtensible w16cex:durableId="1F689F4F" w16cex:dateUtc="2023-12-26T12:01:00Z"/>
  <w16cex:commentExtensible w16cex:durableId="4043FF16" w16cex:dateUtc="2023-12-26T12:03:00Z"/>
  <w16cex:commentExtensible w16cex:durableId="2CE538C7" w16cex:dateUtc="2023-12-27T16:18:00Z"/>
  <w16cex:commentExtensible w16cex:durableId="1ECCE16F" w16cex:dateUtc="2023-12-27T16:28:00Z"/>
  <w16cex:commentExtensible w16cex:durableId="5E366E14" w16cex:dateUtc="2023-12-27T16:35:00Z"/>
  <w16cex:commentExtensible w16cex:durableId="00564DDA" w16cex:dateUtc="2023-12-27T16:41:00Z"/>
  <w16cex:commentExtensible w16cex:durableId="590FA89E" w16cex:dateUtc="2023-12-27T16:41:00Z"/>
  <w16cex:commentExtensible w16cex:durableId="0E9832A2" w16cex:dateUtc="2023-12-27T16:42:00Z"/>
  <w16cex:commentExtensible w16cex:durableId="2462FD01" w16cex:dateUtc="2023-12-27T16:47:00Z"/>
  <w16cex:commentExtensible w16cex:durableId="3025B938" w16cex:dateUtc="2023-12-27T16:49:00Z"/>
  <w16cex:commentExtensible w16cex:durableId="500A7DB0" w16cex:dateUtc="2023-12-27T17:01:00Z"/>
  <w16cex:commentExtensible w16cex:durableId="576C60DF" w16cex:dateUtc="2023-12-27T17:02:00Z"/>
  <w16cex:commentExtensible w16cex:durableId="6DFB7369" w16cex:dateUtc="2023-12-27T17:17:00Z"/>
  <w16cex:commentExtensible w16cex:durableId="32B21A07" w16cex:dateUtc="2023-12-27T17:18:00Z"/>
  <w16cex:commentExtensible w16cex:durableId="04BFE6D5" w16cex:dateUtc="2023-12-27T17:18:00Z"/>
  <w16cex:commentExtensible w16cex:durableId="31CD85F2" w16cex:dateUtc="2023-12-27T17:24:00Z"/>
  <w16cex:commentExtensible w16cex:durableId="69D4E647" w16cex:dateUtc="2023-12-27T17:27:00Z"/>
  <w16cex:commentExtensible w16cex:durableId="3F61E3E6" w16cex:dateUtc="2023-12-27T17:27:00Z"/>
  <w16cex:commentExtensible w16cex:durableId="296B6872" w16cex:dateUtc="2023-12-27T1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C407B66" w16cid:durableId="07ED858F"/>
  <w16cid:commentId w16cid:paraId="1B254D41" w16cid:durableId="477A9FE7"/>
  <w16cid:commentId w16cid:paraId="6363B293" w16cid:durableId="44D3CE89"/>
  <w16cid:commentId w16cid:paraId="3C2642B9" w16cid:durableId="15E2E58D"/>
  <w16cid:commentId w16cid:paraId="6D5A41ED" w16cid:durableId="0FC85194"/>
  <w16cid:commentId w16cid:paraId="34344996" w16cid:durableId="77FF2193"/>
  <w16cid:commentId w16cid:paraId="3B94838E" w16cid:durableId="69B3DC4C"/>
  <w16cid:commentId w16cid:paraId="267880A0" w16cid:durableId="5C40FA97"/>
  <w16cid:commentId w16cid:paraId="2B6377C0" w16cid:durableId="30CF5E9C"/>
  <w16cid:commentId w16cid:paraId="7B093543" w16cid:durableId="4668A8E8"/>
  <w16cid:commentId w16cid:paraId="27634BF6" w16cid:durableId="66B3C6D5"/>
  <w16cid:commentId w16cid:paraId="0715D36E" w16cid:durableId="1012FD42"/>
  <w16cid:commentId w16cid:paraId="540C3A6D" w16cid:durableId="5C2C4F04"/>
  <w16cid:commentId w16cid:paraId="63C8DBE8" w16cid:durableId="5A2621BF"/>
  <w16cid:commentId w16cid:paraId="09D3DB0E" w16cid:durableId="17B9F3B4"/>
  <w16cid:commentId w16cid:paraId="6A0F91E5" w16cid:durableId="650D7D89"/>
  <w16cid:commentId w16cid:paraId="330965A5" w16cid:durableId="7483262D"/>
  <w16cid:commentId w16cid:paraId="423C9CD9" w16cid:durableId="7C4071BD"/>
  <w16cid:commentId w16cid:paraId="1991BF3D" w16cid:durableId="477ED9AB"/>
  <w16cid:commentId w16cid:paraId="7B41BEBD" w16cid:durableId="00C95F4D"/>
  <w16cid:commentId w16cid:paraId="2E27B3E7" w16cid:durableId="75A7A31C"/>
  <w16cid:commentId w16cid:paraId="6FB197EF" w16cid:durableId="510CEA52"/>
  <w16cid:commentId w16cid:paraId="2E6ED8CD" w16cid:durableId="07A0DC5E"/>
  <w16cid:commentId w16cid:paraId="717DDE42" w16cid:durableId="0E72B99F"/>
  <w16cid:commentId w16cid:paraId="6118C9B9" w16cid:durableId="72B6AE1F"/>
  <w16cid:commentId w16cid:paraId="67F5C835" w16cid:durableId="742B9721"/>
  <w16cid:commentId w16cid:paraId="6BCD591B" w16cid:durableId="3822056C"/>
  <w16cid:commentId w16cid:paraId="44176463" w16cid:durableId="77552ABF"/>
  <w16cid:commentId w16cid:paraId="0E030A7F" w16cid:durableId="09056119"/>
  <w16cid:commentId w16cid:paraId="39C73B02" w16cid:durableId="2F527C7B"/>
  <w16cid:commentId w16cid:paraId="5EA229BC" w16cid:durableId="69D54054"/>
  <w16cid:commentId w16cid:paraId="18ECC553" w16cid:durableId="67854EC9"/>
  <w16cid:commentId w16cid:paraId="308D0B45" w16cid:durableId="7561FD39"/>
  <w16cid:commentId w16cid:paraId="5D16B4B3" w16cid:durableId="558D2987"/>
  <w16cid:commentId w16cid:paraId="65D84203" w16cid:durableId="4D96EB11"/>
  <w16cid:commentId w16cid:paraId="236AE295" w16cid:durableId="7C137E7B"/>
  <w16cid:commentId w16cid:paraId="73265198" w16cid:durableId="3E4568A5"/>
  <w16cid:commentId w16cid:paraId="16FBD31F" w16cid:durableId="4DCAC296"/>
  <w16cid:commentId w16cid:paraId="6235A6BC" w16cid:durableId="5C156BE8"/>
  <w16cid:commentId w16cid:paraId="07F604B5" w16cid:durableId="7815C048"/>
  <w16cid:commentId w16cid:paraId="041F4642" w16cid:durableId="6096868B"/>
  <w16cid:commentId w16cid:paraId="3ED715C9" w16cid:durableId="578C4E78"/>
  <w16cid:commentId w16cid:paraId="6A1367C7" w16cid:durableId="5B331042"/>
  <w16cid:commentId w16cid:paraId="6F91B6DF" w16cid:durableId="6E0BB2FF"/>
  <w16cid:commentId w16cid:paraId="08DD4FF4" w16cid:durableId="7B0D6E89"/>
  <w16cid:commentId w16cid:paraId="52AFEEE7" w16cid:durableId="7C289588"/>
  <w16cid:commentId w16cid:paraId="6EF9B657" w16cid:durableId="782CBA5D"/>
  <w16cid:commentId w16cid:paraId="39364038" w16cid:durableId="1DA218DD"/>
  <w16cid:commentId w16cid:paraId="53A192E9" w16cid:durableId="4FF5AC39"/>
  <w16cid:commentId w16cid:paraId="6A3BA2E4" w16cid:durableId="4FA98367"/>
  <w16cid:commentId w16cid:paraId="3E2DF96F" w16cid:durableId="57972989"/>
  <w16cid:commentId w16cid:paraId="64E0F46E" w16cid:durableId="13303BDD"/>
  <w16cid:commentId w16cid:paraId="4598CC75" w16cid:durableId="5D1888F0"/>
  <w16cid:commentId w16cid:paraId="5B115397" w16cid:durableId="51E7DA26"/>
  <w16cid:commentId w16cid:paraId="144E63EA" w16cid:durableId="704F3DB9"/>
  <w16cid:commentId w16cid:paraId="2B79ADA6" w16cid:durableId="22A28E17"/>
  <w16cid:commentId w16cid:paraId="7D1A90C4" w16cid:durableId="2B676F4D"/>
  <w16cid:commentId w16cid:paraId="792AF583" w16cid:durableId="5AE0D44B"/>
  <w16cid:commentId w16cid:paraId="7457915F" w16cid:durableId="233F87DB"/>
  <w16cid:commentId w16cid:paraId="71905480" w16cid:durableId="4F9B55CF"/>
  <w16cid:commentId w16cid:paraId="26AB756F" w16cid:durableId="39A39633"/>
  <w16cid:commentId w16cid:paraId="7A16D51B" w16cid:durableId="6362E993"/>
  <w16cid:commentId w16cid:paraId="53BDDFD4" w16cid:durableId="2EC5225D"/>
  <w16cid:commentId w16cid:paraId="1624AAE0" w16cid:durableId="5BEB37B3"/>
  <w16cid:commentId w16cid:paraId="4CA168BA" w16cid:durableId="3A14B71C"/>
  <w16cid:commentId w16cid:paraId="72C03891" w16cid:durableId="030A9541"/>
  <w16cid:commentId w16cid:paraId="7EFE0208" w16cid:durableId="7E0FF5B5"/>
  <w16cid:commentId w16cid:paraId="2BF3536A" w16cid:durableId="6B8EDA84"/>
  <w16cid:commentId w16cid:paraId="4A6026CE" w16cid:durableId="0C86BB00"/>
  <w16cid:commentId w16cid:paraId="0B47EB34" w16cid:durableId="50FD1D36"/>
  <w16cid:commentId w16cid:paraId="63B66C8E" w16cid:durableId="492DE883"/>
  <w16cid:commentId w16cid:paraId="244CD44A" w16cid:durableId="19C654B6"/>
  <w16cid:commentId w16cid:paraId="42B721AD" w16cid:durableId="7CBA0FA9"/>
  <w16cid:commentId w16cid:paraId="5ECBF5B2" w16cid:durableId="5997EEBD"/>
  <w16cid:commentId w16cid:paraId="463A5D23" w16cid:durableId="16C21D8A"/>
  <w16cid:commentId w16cid:paraId="4341AF3D" w16cid:durableId="0D7829D0"/>
  <w16cid:commentId w16cid:paraId="45A7384B" w16cid:durableId="543183C8"/>
  <w16cid:commentId w16cid:paraId="277FCEE2" w16cid:durableId="66A1B467"/>
  <w16cid:commentId w16cid:paraId="4D98C302" w16cid:durableId="50C108BE"/>
  <w16cid:commentId w16cid:paraId="74860364" w16cid:durableId="68621DBC"/>
  <w16cid:commentId w16cid:paraId="23D6DD15" w16cid:durableId="537265D2"/>
  <w16cid:commentId w16cid:paraId="1F0FA5D1" w16cid:durableId="0CDB2991"/>
  <w16cid:commentId w16cid:paraId="2E7B4B7D" w16cid:durableId="68AF5366"/>
  <w16cid:commentId w16cid:paraId="43FA9EDC" w16cid:durableId="365F78BC"/>
  <w16cid:commentId w16cid:paraId="3CA9DCD5" w16cid:durableId="1AC58B4E"/>
  <w16cid:commentId w16cid:paraId="375E7967" w16cid:durableId="7E0BD802"/>
  <w16cid:commentId w16cid:paraId="25BF905B" w16cid:durableId="4045D215"/>
  <w16cid:commentId w16cid:paraId="6CBA0CF7" w16cid:durableId="09C91372"/>
  <w16cid:commentId w16cid:paraId="7CE6F57E" w16cid:durableId="591D26E5"/>
  <w16cid:commentId w16cid:paraId="588752E4" w16cid:durableId="488026A1"/>
  <w16cid:commentId w16cid:paraId="06B948D3" w16cid:durableId="68A458F6"/>
  <w16cid:commentId w16cid:paraId="75EFFE23" w16cid:durableId="45F5FCBF"/>
  <w16cid:commentId w16cid:paraId="2426C39D" w16cid:durableId="2159BA02"/>
  <w16cid:commentId w16cid:paraId="2195E378" w16cid:durableId="01374D60"/>
  <w16cid:commentId w16cid:paraId="2D5A5F5B" w16cid:durableId="63414430"/>
  <w16cid:commentId w16cid:paraId="6CA1E285" w16cid:durableId="1F689F4F"/>
  <w16cid:commentId w16cid:paraId="47F59DE5" w16cid:durableId="5A945699"/>
  <w16cid:commentId w16cid:paraId="5CCCB77D" w16cid:durableId="4043FF16"/>
  <w16cid:commentId w16cid:paraId="5093FF1B" w16cid:durableId="25C1FF4D"/>
  <w16cid:commentId w16cid:paraId="249B9CB3" w16cid:durableId="0431D186"/>
  <w16cid:commentId w16cid:paraId="4382A6AA" w16cid:durableId="2CE538C7"/>
  <w16cid:commentId w16cid:paraId="1D5303FF" w16cid:durableId="4919F56D"/>
  <w16cid:commentId w16cid:paraId="362DB2A4" w16cid:durableId="1ECCE16F"/>
  <w16cid:commentId w16cid:paraId="592C3028" w16cid:durableId="171538F4"/>
  <w16cid:commentId w16cid:paraId="3BC9B59A" w16cid:durableId="5E366E14"/>
  <w16cid:commentId w16cid:paraId="504120AC" w16cid:durableId="0BBEDCCF"/>
  <w16cid:commentId w16cid:paraId="6A430EB2" w16cid:durableId="00564DDA"/>
  <w16cid:commentId w16cid:paraId="0EF7AD10" w16cid:durableId="590FA89E"/>
  <w16cid:commentId w16cid:paraId="609179A1" w16cid:durableId="1CBFCC10"/>
  <w16cid:commentId w16cid:paraId="5DBA6762" w16cid:durableId="0E9832A2"/>
  <w16cid:commentId w16cid:paraId="1631E702" w16cid:durableId="6B3431D9"/>
  <w16cid:commentId w16cid:paraId="25DC14A7" w16cid:durableId="2462FD01"/>
  <w16cid:commentId w16cid:paraId="61D7A718" w16cid:durableId="7A5AAD7B"/>
  <w16cid:commentId w16cid:paraId="6D04686F" w16cid:durableId="3025B938"/>
  <w16cid:commentId w16cid:paraId="7B0F4A1B" w16cid:durableId="525E32AF"/>
  <w16cid:commentId w16cid:paraId="5E5512C7" w16cid:durableId="500A7DB0"/>
  <w16cid:commentId w16cid:paraId="45972E01" w16cid:durableId="53D11B0C"/>
  <w16cid:commentId w16cid:paraId="65B9AFA2" w16cid:durableId="576C60DF"/>
  <w16cid:commentId w16cid:paraId="5B66B7AB" w16cid:durableId="5E9D507B"/>
  <w16cid:commentId w16cid:paraId="2C49389C" w16cid:durableId="6DFB7369"/>
  <w16cid:commentId w16cid:paraId="4C2A5DA3" w16cid:durableId="385FE11D"/>
  <w16cid:commentId w16cid:paraId="6490F214" w16cid:durableId="32B21A07"/>
  <w16cid:commentId w16cid:paraId="786F97ED" w16cid:durableId="683F0DBC"/>
  <w16cid:commentId w16cid:paraId="15BE91D0" w16cid:durableId="04BFE6D5"/>
  <w16cid:commentId w16cid:paraId="7231404C" w16cid:durableId="13F0AD46"/>
  <w16cid:commentId w16cid:paraId="6A978BDC" w16cid:durableId="31CD85F2"/>
  <w16cid:commentId w16cid:paraId="5081FCC3" w16cid:durableId="2FBF99FB"/>
  <w16cid:commentId w16cid:paraId="2C3C2514" w16cid:durableId="69D4E647"/>
  <w16cid:commentId w16cid:paraId="563924AC" w16cid:durableId="50A418F9"/>
  <w16cid:commentId w16cid:paraId="61F5203F" w16cid:durableId="3F61E3E6"/>
  <w16cid:commentId w16cid:paraId="4EF2743F" w16cid:durableId="2FF946C8"/>
  <w16cid:commentId w16cid:paraId="2F763BF9" w16cid:durableId="296B6872"/>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B03C2" w14:textId="77777777" w:rsidR="000E2B33" w:rsidRDefault="000E2B33">
      <w:pPr>
        <w:spacing w:after="0"/>
      </w:pPr>
      <w:r>
        <w:separator/>
      </w:r>
    </w:p>
  </w:endnote>
  <w:endnote w:type="continuationSeparator" w:id="0">
    <w:p w14:paraId="34291FD0" w14:textId="77777777" w:rsidR="000E2B33" w:rsidRDefault="000E2B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34656" w14:textId="77777777" w:rsidR="000E2B33" w:rsidRDefault="000E2B33">
      <w:r>
        <w:separator/>
      </w:r>
    </w:p>
  </w:footnote>
  <w:footnote w:type="continuationSeparator" w:id="0">
    <w:p w14:paraId="0F62AE4A" w14:textId="77777777" w:rsidR="000E2B33" w:rsidRDefault="000E2B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nio Otal Palacin">
    <w15:presenceInfo w15:providerId="AD" w15:userId="S::opan@alumni.uv.es::5da3627d-2ab2-42f8-b5e8-ee00e4abfab1"/>
  </w15:person>
  <w15:person w15:author="Javier Vijande Asenjo">
    <w15:presenceInfo w15:providerId="None" w15:userId="Javier Vijande Asenjo"/>
  </w15:person>
  <w15:person w15:author="ANTONIO OTAL">
    <w15:presenceInfo w15:providerId="Windows Live" w15:userId="fbfcbc425b7a6a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1289A"/>
    <w:rsid w:val="00035165"/>
    <w:rsid w:val="00041417"/>
    <w:rsid w:val="00090391"/>
    <w:rsid w:val="000A3727"/>
    <w:rsid w:val="000E2B33"/>
    <w:rsid w:val="00171353"/>
    <w:rsid w:val="001C06EC"/>
    <w:rsid w:val="001C288C"/>
    <w:rsid w:val="002248CD"/>
    <w:rsid w:val="0024751C"/>
    <w:rsid w:val="0028007F"/>
    <w:rsid w:val="002803E2"/>
    <w:rsid w:val="002D5868"/>
    <w:rsid w:val="002E5893"/>
    <w:rsid w:val="003042EF"/>
    <w:rsid w:val="00313291"/>
    <w:rsid w:val="00340355"/>
    <w:rsid w:val="00343580"/>
    <w:rsid w:val="003726F9"/>
    <w:rsid w:val="00383AA8"/>
    <w:rsid w:val="003B0EC8"/>
    <w:rsid w:val="003F311A"/>
    <w:rsid w:val="00401DD2"/>
    <w:rsid w:val="00435BD2"/>
    <w:rsid w:val="004556DA"/>
    <w:rsid w:val="00455992"/>
    <w:rsid w:val="00465BA1"/>
    <w:rsid w:val="00470DE1"/>
    <w:rsid w:val="00481757"/>
    <w:rsid w:val="00504BBB"/>
    <w:rsid w:val="0052331D"/>
    <w:rsid w:val="00537CCF"/>
    <w:rsid w:val="00552B83"/>
    <w:rsid w:val="00571E16"/>
    <w:rsid w:val="005832E6"/>
    <w:rsid w:val="00590699"/>
    <w:rsid w:val="005A57FA"/>
    <w:rsid w:val="005D09D9"/>
    <w:rsid w:val="005D7DA6"/>
    <w:rsid w:val="00610AC2"/>
    <w:rsid w:val="006311C1"/>
    <w:rsid w:val="00674011"/>
    <w:rsid w:val="006D5241"/>
    <w:rsid w:val="007126FF"/>
    <w:rsid w:val="00717170"/>
    <w:rsid w:val="007408CF"/>
    <w:rsid w:val="00743456"/>
    <w:rsid w:val="00752E3C"/>
    <w:rsid w:val="00761623"/>
    <w:rsid w:val="00780864"/>
    <w:rsid w:val="00780C86"/>
    <w:rsid w:val="007B4771"/>
    <w:rsid w:val="007B7676"/>
    <w:rsid w:val="007C3319"/>
    <w:rsid w:val="007E23CE"/>
    <w:rsid w:val="007F0BDA"/>
    <w:rsid w:val="00810959"/>
    <w:rsid w:val="008248C7"/>
    <w:rsid w:val="00873006"/>
    <w:rsid w:val="008A6B14"/>
    <w:rsid w:val="008B3092"/>
    <w:rsid w:val="008C14E4"/>
    <w:rsid w:val="00902423"/>
    <w:rsid w:val="00944922"/>
    <w:rsid w:val="00955464"/>
    <w:rsid w:val="009574C6"/>
    <w:rsid w:val="00982DBA"/>
    <w:rsid w:val="009A5100"/>
    <w:rsid w:val="009B65C6"/>
    <w:rsid w:val="009B7235"/>
    <w:rsid w:val="009D45E6"/>
    <w:rsid w:val="009E0A3B"/>
    <w:rsid w:val="00A246FD"/>
    <w:rsid w:val="00A74E1C"/>
    <w:rsid w:val="00A9462A"/>
    <w:rsid w:val="00AA6C9E"/>
    <w:rsid w:val="00AB727F"/>
    <w:rsid w:val="00AC15B0"/>
    <w:rsid w:val="00AC1B4D"/>
    <w:rsid w:val="00B21D0F"/>
    <w:rsid w:val="00B330D3"/>
    <w:rsid w:val="00B3655B"/>
    <w:rsid w:val="00B54866"/>
    <w:rsid w:val="00B82FDF"/>
    <w:rsid w:val="00B971DB"/>
    <w:rsid w:val="00BD2CC3"/>
    <w:rsid w:val="00BE77DC"/>
    <w:rsid w:val="00C14E39"/>
    <w:rsid w:val="00C17A36"/>
    <w:rsid w:val="00C40B79"/>
    <w:rsid w:val="00C70832"/>
    <w:rsid w:val="00CA374A"/>
    <w:rsid w:val="00CB300D"/>
    <w:rsid w:val="00CB6820"/>
    <w:rsid w:val="00D11EE9"/>
    <w:rsid w:val="00D21717"/>
    <w:rsid w:val="00DA0EBD"/>
    <w:rsid w:val="00DD7AB0"/>
    <w:rsid w:val="00DE5F98"/>
    <w:rsid w:val="00DF100A"/>
    <w:rsid w:val="00E223CA"/>
    <w:rsid w:val="00E64AE8"/>
    <w:rsid w:val="00E70CD1"/>
    <w:rsid w:val="00E71A0B"/>
    <w:rsid w:val="00E81AE0"/>
    <w:rsid w:val="00EB77FD"/>
    <w:rsid w:val="00F12D72"/>
    <w:rsid w:val="00F82A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552B83"/>
    <w:pPr>
      <w:tabs>
        <w:tab w:val="right" w:leader="dot" w:pos="8629"/>
      </w:tabs>
      <w:spacing w:after="100"/>
      <w:ind w:left="240"/>
      <w:pPrChange w:id="0" w:author="Antonio Otal Palacin" w:date="2023-12-27T18:30:00Z">
        <w:pPr>
          <w:spacing w:after="100"/>
          <w:ind w:left="240"/>
        </w:pPr>
      </w:pPrChange>
    </w:pPr>
    <w:rPr>
      <w:rPrChange w:id="0" w:author="Antonio Otal Palacin" w:date="2023-12-27T18:30:00Z">
        <w:rPr>
          <w:rFonts w:ascii="Cambria" w:eastAsia="Cambria" w:hAnsi="Cambria"/>
          <w:sz w:val="24"/>
          <w:szCs w:val="24"/>
          <w:lang w:val="es" w:eastAsia="en-US" w:bidi="ar-SA"/>
        </w:rPr>
      </w:rPrChange>
    </w:rPr>
  </w:style>
  <w:style w:type="paragraph" w:styleId="TDC3">
    <w:name w:val="toc 3"/>
    <w:basedOn w:val="Normal"/>
    <w:next w:val="Normal"/>
    <w:autoRedefine/>
    <w:uiPriority w:val="39"/>
    <w:unhideWhenUsed/>
    <w:rsid w:val="00E64AE8"/>
    <w:pPr>
      <w:tabs>
        <w:tab w:val="right" w:leader="dot" w:pos="8629"/>
      </w:tabs>
      <w:spacing w:after="100"/>
      <w:ind w:left="480"/>
      <w:pPrChange w:id="1" w:author="Antonio Otal Palacin" w:date="2023-12-27T17:06:00Z">
        <w:pPr>
          <w:spacing w:after="100"/>
          <w:ind w:left="480"/>
        </w:pPr>
      </w:pPrChange>
    </w:pPr>
    <w:rPr>
      <w:rPrChange w:id="1" w:author="Antonio Otal Palacin" w:date="2023-12-27T17:06:00Z">
        <w:rPr>
          <w:rFonts w:ascii="Cambria" w:eastAsia="Cambria" w:hAnsi="Cambria"/>
          <w:sz w:val="24"/>
          <w:szCs w:val="24"/>
          <w:lang w:val="es" w:eastAsia="en-US" w:bidi="ar-SA"/>
        </w:rPr>
      </w:rPrChange>
    </w:r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 w:type="character" w:styleId="Mencinsinresolver">
    <w:name w:val="Unresolved Mention"/>
    <w:basedOn w:val="Fuentedeprrafopredeter"/>
    <w:uiPriority w:val="99"/>
    <w:semiHidden/>
    <w:unhideWhenUsed/>
    <w:rsid w:val="00944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2487">
      <w:bodyDiv w:val="1"/>
      <w:marLeft w:val="0"/>
      <w:marRight w:val="0"/>
      <w:marTop w:val="0"/>
      <w:marBottom w:val="0"/>
      <w:divBdr>
        <w:top w:val="none" w:sz="0" w:space="0" w:color="auto"/>
        <w:left w:val="none" w:sz="0" w:space="0" w:color="auto"/>
        <w:bottom w:val="none" w:sz="0" w:space="0" w:color="auto"/>
        <w:right w:val="none" w:sz="0" w:space="0" w:color="auto"/>
      </w:divBdr>
      <w:divsChild>
        <w:div w:id="2037533905">
          <w:marLeft w:val="0"/>
          <w:marRight w:val="0"/>
          <w:marTop w:val="0"/>
          <w:marBottom w:val="0"/>
          <w:divBdr>
            <w:top w:val="none" w:sz="0" w:space="0" w:color="auto"/>
            <w:left w:val="none" w:sz="0" w:space="0" w:color="auto"/>
            <w:bottom w:val="none" w:sz="0" w:space="0" w:color="auto"/>
            <w:right w:val="none" w:sz="0" w:space="0" w:color="auto"/>
          </w:divBdr>
          <w:divsChild>
            <w:div w:id="3023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166872716">
      <w:bodyDiv w:val="1"/>
      <w:marLeft w:val="0"/>
      <w:marRight w:val="0"/>
      <w:marTop w:val="0"/>
      <w:marBottom w:val="0"/>
      <w:divBdr>
        <w:top w:val="none" w:sz="0" w:space="0" w:color="auto"/>
        <w:left w:val="none" w:sz="0" w:space="0" w:color="auto"/>
        <w:bottom w:val="none" w:sz="0" w:space="0" w:color="auto"/>
        <w:right w:val="none" w:sz="0" w:space="0" w:color="auto"/>
      </w:divBdr>
      <w:divsChild>
        <w:div w:id="1380863485">
          <w:marLeft w:val="0"/>
          <w:marRight w:val="0"/>
          <w:marTop w:val="0"/>
          <w:marBottom w:val="0"/>
          <w:divBdr>
            <w:top w:val="none" w:sz="0" w:space="0" w:color="auto"/>
            <w:left w:val="none" w:sz="0" w:space="0" w:color="auto"/>
            <w:bottom w:val="none" w:sz="0" w:space="0" w:color="auto"/>
            <w:right w:val="none" w:sz="0" w:space="0" w:color="auto"/>
          </w:divBdr>
          <w:divsChild>
            <w:div w:id="1505782984">
              <w:marLeft w:val="0"/>
              <w:marRight w:val="0"/>
              <w:marTop w:val="0"/>
              <w:marBottom w:val="0"/>
              <w:divBdr>
                <w:top w:val="none" w:sz="0" w:space="0" w:color="auto"/>
                <w:left w:val="none" w:sz="0" w:space="0" w:color="auto"/>
                <w:bottom w:val="none" w:sz="0" w:space="0" w:color="auto"/>
                <w:right w:val="none" w:sz="0" w:space="0" w:color="auto"/>
              </w:divBdr>
            </w:div>
            <w:div w:id="17259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4316">
      <w:bodyDiv w:val="1"/>
      <w:marLeft w:val="0"/>
      <w:marRight w:val="0"/>
      <w:marTop w:val="0"/>
      <w:marBottom w:val="0"/>
      <w:divBdr>
        <w:top w:val="none" w:sz="0" w:space="0" w:color="auto"/>
        <w:left w:val="none" w:sz="0" w:space="0" w:color="auto"/>
        <w:bottom w:val="none" w:sz="0" w:space="0" w:color="auto"/>
        <w:right w:val="none" w:sz="0" w:space="0" w:color="auto"/>
      </w:divBdr>
      <w:divsChild>
        <w:div w:id="1681394245">
          <w:marLeft w:val="0"/>
          <w:marRight w:val="0"/>
          <w:marTop w:val="0"/>
          <w:marBottom w:val="0"/>
          <w:divBdr>
            <w:top w:val="none" w:sz="0" w:space="0" w:color="auto"/>
            <w:left w:val="none" w:sz="0" w:space="0" w:color="auto"/>
            <w:bottom w:val="none" w:sz="0" w:space="0" w:color="auto"/>
            <w:right w:val="none" w:sz="0" w:space="0" w:color="auto"/>
          </w:divBdr>
          <w:divsChild>
            <w:div w:id="4849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98476">
      <w:bodyDiv w:val="1"/>
      <w:marLeft w:val="0"/>
      <w:marRight w:val="0"/>
      <w:marTop w:val="0"/>
      <w:marBottom w:val="0"/>
      <w:divBdr>
        <w:top w:val="none" w:sz="0" w:space="0" w:color="auto"/>
        <w:left w:val="none" w:sz="0" w:space="0" w:color="auto"/>
        <w:bottom w:val="none" w:sz="0" w:space="0" w:color="auto"/>
        <w:right w:val="none" w:sz="0" w:space="0" w:color="auto"/>
      </w:divBdr>
      <w:divsChild>
        <w:div w:id="270741343">
          <w:marLeft w:val="0"/>
          <w:marRight w:val="0"/>
          <w:marTop w:val="0"/>
          <w:marBottom w:val="0"/>
          <w:divBdr>
            <w:top w:val="none" w:sz="0" w:space="0" w:color="auto"/>
            <w:left w:val="none" w:sz="0" w:space="0" w:color="auto"/>
            <w:bottom w:val="none" w:sz="0" w:space="0" w:color="auto"/>
            <w:right w:val="none" w:sz="0" w:space="0" w:color="auto"/>
          </w:divBdr>
          <w:divsChild>
            <w:div w:id="15804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8" Type="http://schemas.openxmlformats.org/officeDocument/2006/relationships/hyperlink" Target="https://potential-yodel-pq6jwpgw56f6q4v.github.dev/" TargetMode="External"/><Relationship Id="rId13" Type="http://schemas.openxmlformats.org/officeDocument/2006/relationships/hyperlink" Target="https://potential-yodel-pq6jwpgw56f6q4v.github.dev/" TargetMode="External"/><Relationship Id="rId18" Type="http://schemas.openxmlformats.org/officeDocument/2006/relationships/hyperlink" Target="https://potential-yodel-pq6jwpgw56f6q4v.github.dev/" TargetMode="External"/><Relationship Id="rId3" Type="http://schemas.openxmlformats.org/officeDocument/2006/relationships/hyperlink" Target="https://www.gehealthcare.com/products/magnetic-resonance-imaging/7t-mri-scanner" TargetMode="External"/><Relationship Id="rId7" Type="http://schemas.openxmlformats.org/officeDocument/2006/relationships/hyperlink" Target="https://potential-yodel-pq6jwpgw56f6q4v.github.dev/" TargetMode="External"/><Relationship Id="rId12" Type="http://schemas.openxmlformats.org/officeDocument/2006/relationships/hyperlink" Target="https://potential-yodel-pq6jwpgw56f6q4v.github.dev/" TargetMode="External"/><Relationship Id="rId17" Type="http://schemas.openxmlformats.org/officeDocument/2006/relationships/hyperlink" Target="https://potential-yodel-pq6jwpgw56f6q4v.github.dev/" TargetMode="External"/><Relationship Id="rId2" Type="http://schemas.openxmlformats.org/officeDocument/2006/relationships/hyperlink" Target="https://www.siemens-healthineers.com/es/magnetic-resonance-imaging/7t-mri-scanner/magnetom-terra" TargetMode="External"/><Relationship Id="rId16" Type="http://schemas.openxmlformats.org/officeDocument/2006/relationships/hyperlink" Target="https://potential-yodel-pq6jwpgw56f6q4v.github.dev/" TargetMode="External"/><Relationship Id="rId1" Type="http://schemas.openxmlformats.org/officeDocument/2006/relationships/hyperlink" Target="https://www.nist.gov/pml/owm/writing-si-metric-system-units" TargetMode="External"/><Relationship Id="rId6" Type="http://schemas.openxmlformats.org/officeDocument/2006/relationships/hyperlink" Target="https://potential-yodel-pq6jwpgw56f6q4v.github.dev/" TargetMode="External"/><Relationship Id="rId11" Type="http://schemas.openxmlformats.org/officeDocument/2006/relationships/hyperlink" Target="https://potential-yodel-pq6jwpgw56f6q4v.github.dev/" TargetMode="External"/><Relationship Id="rId5" Type="http://schemas.openxmlformats.org/officeDocument/2006/relationships/hyperlink" Target="https://potential-yodel-pq6jwpgw56f6q4v.github.dev/" TargetMode="External"/><Relationship Id="rId15" Type="http://schemas.openxmlformats.org/officeDocument/2006/relationships/hyperlink" Target="https://potential-yodel-pq6jwpgw56f6q4v.github.dev/" TargetMode="External"/><Relationship Id="rId10" Type="http://schemas.openxmlformats.org/officeDocument/2006/relationships/hyperlink" Target="https://potential-yodel-pq6jwpgw56f6q4v.github.dev/" TargetMode="External"/><Relationship Id="rId4" Type="http://schemas.openxmlformats.org/officeDocument/2006/relationships/hyperlink" Target="https://www.sciencedirect.com/science/article/pii/S016781401100764X?via%3Dihub" TargetMode="External"/><Relationship Id="rId9" Type="http://schemas.openxmlformats.org/officeDocument/2006/relationships/hyperlink" Target="https://potential-yodel-pq6jwpgw56f6q4v.github.dev/" TargetMode="External"/><Relationship Id="rId14" Type="http://schemas.openxmlformats.org/officeDocument/2006/relationships/hyperlink" Target="https://potential-yodel-pq6jwpgw56f6q4v.github.dev/"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TotalTime>
  <Pages>104</Pages>
  <Words>30087</Words>
  <Characters>165481</Characters>
  <Application>Microsoft Office Word</Application>
  <DocSecurity>0</DocSecurity>
  <Lines>1379</Lines>
  <Paragraphs>390</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195178</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43</cp:revision>
  <dcterms:created xsi:type="dcterms:W3CDTF">2023-10-15T11:59:00Z</dcterms:created>
  <dcterms:modified xsi:type="dcterms:W3CDTF">2023-12-28T08:29:00Z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