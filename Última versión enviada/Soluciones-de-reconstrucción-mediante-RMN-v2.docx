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7EABB" w14:textId="77777777" w:rsidR="009574C6" w:rsidRDefault="00E223CA">
      <w:pPr>
        <w:pStyle w:val="Ttulo"/>
      </w:pPr>
      <w:r>
        <w:t>Soluciones de reconstrucción mediante RMN</w:t>
      </w:r>
    </w:p>
    <w:p w14:paraId="27C4BD22" w14:textId="77777777" w:rsidR="009574C6" w:rsidRDefault="00E223CA">
      <w:pPr>
        <w:pStyle w:val="Author"/>
      </w:pPr>
      <w:r>
        <w:t>Antonio Otal Palacín</w:t>
      </w:r>
    </w:p>
    <w:sdt>
      <w:sdtPr>
        <w:id w:val="274754898"/>
        <w:docPartObj>
          <w:docPartGallery w:val="Table of Contents"/>
          <w:docPartUnique/>
        </w:docPartObj>
      </w:sdtPr>
      <w:sdtContent>
        <w:p w14:paraId="419899D8" w14:textId="77777777" w:rsidR="009574C6" w:rsidRDefault="00E223CA">
          <w:r>
            <w:t>Tabla de contenidos</w:t>
          </w:r>
        </w:p>
        <w:commentRangeStart w:id="0"/>
        <w:p w14:paraId="3DFCE02C" w14:textId="2A97D041" w:rsidR="007126FF" w:rsidRDefault="00E223CA">
          <w:pPr>
            <w:pStyle w:val="TDC1"/>
            <w:tabs>
              <w:tab w:val="right" w:leader="dot" w:pos="8629"/>
            </w:tabs>
            <w:rPr>
              <w:noProof/>
            </w:rPr>
          </w:pPr>
          <w:r>
            <w:fldChar w:fldCharType="begin"/>
          </w:r>
          <w:r>
            <w:instrText>TOC \o "1-3" \h \z \u</w:instrText>
          </w:r>
          <w:r>
            <w:fldChar w:fldCharType="separate"/>
          </w:r>
          <w:hyperlink w:anchor="_Toc148271423" w:history="1">
            <w:r w:rsidR="007126FF" w:rsidRPr="008B7905">
              <w:rPr>
                <w:rStyle w:val="Hipervnculo"/>
                <w:noProof/>
              </w:rPr>
              <w:t>Abstract</w:t>
            </w:r>
            <w:r w:rsidR="007126FF">
              <w:rPr>
                <w:noProof/>
                <w:webHidden/>
              </w:rPr>
              <w:tab/>
            </w:r>
            <w:r w:rsidR="007126FF">
              <w:rPr>
                <w:noProof/>
                <w:webHidden/>
              </w:rPr>
              <w:fldChar w:fldCharType="begin"/>
            </w:r>
            <w:r w:rsidR="007126FF">
              <w:rPr>
                <w:noProof/>
                <w:webHidden/>
              </w:rPr>
              <w:instrText xml:space="preserve"> PAGEREF _Toc148271423 \h </w:instrText>
            </w:r>
            <w:r w:rsidR="007126FF">
              <w:rPr>
                <w:noProof/>
                <w:webHidden/>
              </w:rPr>
            </w:r>
            <w:r w:rsidR="007126FF">
              <w:rPr>
                <w:noProof/>
                <w:webHidden/>
              </w:rPr>
              <w:fldChar w:fldCharType="separate"/>
            </w:r>
            <w:r w:rsidR="007126FF">
              <w:rPr>
                <w:noProof/>
                <w:webHidden/>
              </w:rPr>
              <w:t>4</w:t>
            </w:r>
            <w:r w:rsidR="007126FF">
              <w:rPr>
                <w:noProof/>
                <w:webHidden/>
              </w:rPr>
              <w:fldChar w:fldCharType="end"/>
            </w:r>
          </w:hyperlink>
        </w:p>
        <w:p w14:paraId="2930C22A" w14:textId="756413B2" w:rsidR="007126FF" w:rsidRDefault="00000000">
          <w:pPr>
            <w:pStyle w:val="TDC1"/>
            <w:tabs>
              <w:tab w:val="right" w:leader="dot" w:pos="8629"/>
            </w:tabs>
            <w:rPr>
              <w:noProof/>
            </w:rPr>
          </w:pPr>
          <w:hyperlink w:anchor="_Toc148271424" w:history="1">
            <w:r w:rsidR="007126FF" w:rsidRPr="008B7905">
              <w:rPr>
                <w:rStyle w:val="Hipervnculo"/>
                <w:noProof/>
              </w:rPr>
              <w:t>1. Introducción</w:t>
            </w:r>
            <w:r w:rsidR="007126FF">
              <w:rPr>
                <w:noProof/>
                <w:webHidden/>
              </w:rPr>
              <w:tab/>
            </w:r>
            <w:r w:rsidR="007126FF">
              <w:rPr>
                <w:noProof/>
                <w:webHidden/>
              </w:rPr>
              <w:fldChar w:fldCharType="begin"/>
            </w:r>
            <w:r w:rsidR="007126FF">
              <w:rPr>
                <w:noProof/>
                <w:webHidden/>
              </w:rPr>
              <w:instrText xml:space="preserve"> PAGEREF _Toc148271424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4E95985A" w14:textId="60F06EF6" w:rsidR="007126FF" w:rsidRDefault="00000000">
          <w:pPr>
            <w:pStyle w:val="TDC2"/>
            <w:tabs>
              <w:tab w:val="right" w:leader="dot" w:pos="8629"/>
            </w:tabs>
            <w:rPr>
              <w:noProof/>
            </w:rPr>
          </w:pPr>
          <w:hyperlink w:anchor="_Toc148271425" w:history="1">
            <w:r w:rsidR="007126FF" w:rsidRPr="008B7905">
              <w:rPr>
                <w:rStyle w:val="Hipervnculo"/>
                <w:noProof/>
              </w:rPr>
              <w:t>1.1 Braquiterapia ginecológica</w:t>
            </w:r>
            <w:r w:rsidR="007126FF">
              <w:rPr>
                <w:noProof/>
                <w:webHidden/>
              </w:rPr>
              <w:tab/>
            </w:r>
            <w:r w:rsidR="007126FF">
              <w:rPr>
                <w:noProof/>
                <w:webHidden/>
              </w:rPr>
              <w:fldChar w:fldCharType="begin"/>
            </w:r>
            <w:r w:rsidR="007126FF">
              <w:rPr>
                <w:noProof/>
                <w:webHidden/>
              </w:rPr>
              <w:instrText xml:space="preserve"> PAGEREF _Toc148271425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5C029F64" w14:textId="79B83360" w:rsidR="007126FF" w:rsidRDefault="00000000">
          <w:pPr>
            <w:pStyle w:val="TDC3"/>
            <w:tabs>
              <w:tab w:val="right" w:leader="dot" w:pos="8629"/>
            </w:tabs>
            <w:rPr>
              <w:noProof/>
            </w:rPr>
          </w:pPr>
          <w:hyperlink w:anchor="_Toc148271426" w:history="1">
            <w:r w:rsidR="007126FF" w:rsidRPr="008B7905">
              <w:rPr>
                <w:rStyle w:val="Hipervnculo"/>
                <w:noProof/>
              </w:rPr>
              <w:t>1.1.1 Ventajas de BT frente a la radioterapia de haces externos (EBRT)</w:t>
            </w:r>
            <w:r w:rsidR="007126FF">
              <w:rPr>
                <w:noProof/>
                <w:webHidden/>
              </w:rPr>
              <w:tab/>
            </w:r>
            <w:r w:rsidR="007126FF">
              <w:rPr>
                <w:noProof/>
                <w:webHidden/>
              </w:rPr>
              <w:fldChar w:fldCharType="begin"/>
            </w:r>
            <w:r w:rsidR="007126FF">
              <w:rPr>
                <w:noProof/>
                <w:webHidden/>
              </w:rPr>
              <w:instrText xml:space="preserve"> PAGEREF _Toc148271426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BA9B257" w14:textId="13745C33" w:rsidR="007126FF" w:rsidRDefault="00000000">
          <w:pPr>
            <w:pStyle w:val="TDC3"/>
            <w:tabs>
              <w:tab w:val="right" w:leader="dot" w:pos="8629"/>
            </w:tabs>
            <w:rPr>
              <w:noProof/>
            </w:rPr>
          </w:pPr>
          <w:hyperlink w:anchor="_Toc148271427" w:history="1">
            <w:r w:rsidR="007126FF" w:rsidRPr="008B7905">
              <w:rPr>
                <w:rStyle w:val="Hipervnculo"/>
                <w:noProof/>
              </w:rPr>
              <w:t>1.1.2 Inconvenientes de BT frente a EBRT</w:t>
            </w:r>
            <w:r w:rsidR="007126FF">
              <w:rPr>
                <w:noProof/>
                <w:webHidden/>
              </w:rPr>
              <w:tab/>
            </w:r>
            <w:r w:rsidR="007126FF">
              <w:rPr>
                <w:noProof/>
                <w:webHidden/>
              </w:rPr>
              <w:fldChar w:fldCharType="begin"/>
            </w:r>
            <w:r w:rsidR="007126FF">
              <w:rPr>
                <w:noProof/>
                <w:webHidden/>
              </w:rPr>
              <w:instrText xml:space="preserve"> PAGEREF _Toc148271427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82BACD6" w14:textId="09BB0264" w:rsidR="007126FF" w:rsidRDefault="00000000">
          <w:pPr>
            <w:pStyle w:val="TDC3"/>
            <w:tabs>
              <w:tab w:val="right" w:leader="dot" w:pos="8629"/>
            </w:tabs>
            <w:rPr>
              <w:noProof/>
            </w:rPr>
          </w:pPr>
          <w:hyperlink w:anchor="_Toc148271428" w:history="1">
            <w:r w:rsidR="007126FF" w:rsidRPr="008B7905">
              <w:rPr>
                <w:rStyle w:val="Hipervnculo"/>
                <w:noProof/>
              </w:rPr>
              <w:t>1.1.3 Tipos de tumores ginecológicos</w:t>
            </w:r>
            <w:r w:rsidR="007126FF">
              <w:rPr>
                <w:noProof/>
                <w:webHidden/>
              </w:rPr>
              <w:tab/>
            </w:r>
            <w:r w:rsidR="007126FF">
              <w:rPr>
                <w:noProof/>
                <w:webHidden/>
              </w:rPr>
              <w:fldChar w:fldCharType="begin"/>
            </w:r>
            <w:r w:rsidR="007126FF">
              <w:rPr>
                <w:noProof/>
                <w:webHidden/>
              </w:rPr>
              <w:instrText xml:space="preserve"> PAGEREF _Toc148271428 \h </w:instrText>
            </w:r>
            <w:r w:rsidR="007126FF">
              <w:rPr>
                <w:noProof/>
                <w:webHidden/>
              </w:rPr>
            </w:r>
            <w:r w:rsidR="007126FF">
              <w:rPr>
                <w:noProof/>
                <w:webHidden/>
              </w:rPr>
              <w:fldChar w:fldCharType="separate"/>
            </w:r>
            <w:r w:rsidR="007126FF">
              <w:rPr>
                <w:noProof/>
                <w:webHidden/>
              </w:rPr>
              <w:t>6</w:t>
            </w:r>
            <w:r w:rsidR="007126FF">
              <w:rPr>
                <w:noProof/>
                <w:webHidden/>
              </w:rPr>
              <w:fldChar w:fldCharType="end"/>
            </w:r>
          </w:hyperlink>
        </w:p>
        <w:p w14:paraId="6E928A0C" w14:textId="774B2B28" w:rsidR="007126FF" w:rsidRDefault="00000000">
          <w:pPr>
            <w:pStyle w:val="TDC3"/>
            <w:tabs>
              <w:tab w:val="right" w:leader="dot" w:pos="8629"/>
            </w:tabs>
            <w:rPr>
              <w:noProof/>
            </w:rPr>
          </w:pPr>
          <w:hyperlink w:anchor="_Toc148271429" w:history="1">
            <w:r w:rsidR="007126FF" w:rsidRPr="008B7905">
              <w:rPr>
                <w:rStyle w:val="Hipervnculo"/>
                <w:noProof/>
              </w:rPr>
              <w:t>1.1.4 Evolución de los sistemas de implantación</w:t>
            </w:r>
            <w:r w:rsidR="007126FF">
              <w:rPr>
                <w:noProof/>
                <w:webHidden/>
              </w:rPr>
              <w:tab/>
            </w:r>
            <w:r w:rsidR="007126FF">
              <w:rPr>
                <w:noProof/>
                <w:webHidden/>
              </w:rPr>
              <w:fldChar w:fldCharType="begin"/>
            </w:r>
            <w:r w:rsidR="007126FF">
              <w:rPr>
                <w:noProof/>
                <w:webHidden/>
              </w:rPr>
              <w:instrText xml:space="preserve"> PAGEREF _Toc148271429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06C6D551" w14:textId="0273080C" w:rsidR="007126FF" w:rsidRDefault="00000000">
          <w:pPr>
            <w:pStyle w:val="TDC3"/>
            <w:tabs>
              <w:tab w:val="right" w:leader="dot" w:pos="8629"/>
            </w:tabs>
            <w:rPr>
              <w:noProof/>
            </w:rPr>
          </w:pPr>
          <w:hyperlink w:anchor="_Toc148271430" w:history="1">
            <w:r w:rsidR="007126FF" w:rsidRPr="008B7905">
              <w:rPr>
                <w:rStyle w:val="Hipervnculo"/>
                <w:noProof/>
              </w:rPr>
              <w:t>1.1.5 EL Sistema de Manchester</w:t>
            </w:r>
            <w:r w:rsidR="007126FF">
              <w:rPr>
                <w:noProof/>
                <w:webHidden/>
              </w:rPr>
              <w:tab/>
            </w:r>
            <w:r w:rsidR="007126FF">
              <w:rPr>
                <w:noProof/>
                <w:webHidden/>
              </w:rPr>
              <w:fldChar w:fldCharType="begin"/>
            </w:r>
            <w:r w:rsidR="007126FF">
              <w:rPr>
                <w:noProof/>
                <w:webHidden/>
              </w:rPr>
              <w:instrText xml:space="preserve"> PAGEREF _Toc148271430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14F227B8" w14:textId="3E382B72" w:rsidR="007126FF" w:rsidRDefault="00000000">
          <w:pPr>
            <w:pStyle w:val="TDC3"/>
            <w:tabs>
              <w:tab w:val="right" w:leader="dot" w:pos="8629"/>
            </w:tabs>
            <w:rPr>
              <w:noProof/>
            </w:rPr>
          </w:pPr>
          <w:hyperlink w:anchor="_Toc148271431" w:history="1">
            <w:r w:rsidR="007126FF" w:rsidRPr="008B7905">
              <w:rPr>
                <w:rStyle w:val="Hipervnculo"/>
                <w:noProof/>
              </w:rPr>
              <w:t>1.1.6 La introducción de la imagen 3D</w:t>
            </w:r>
            <w:r w:rsidR="007126FF">
              <w:rPr>
                <w:noProof/>
                <w:webHidden/>
              </w:rPr>
              <w:tab/>
            </w:r>
            <w:r w:rsidR="007126FF">
              <w:rPr>
                <w:noProof/>
                <w:webHidden/>
              </w:rPr>
              <w:fldChar w:fldCharType="begin"/>
            </w:r>
            <w:r w:rsidR="007126FF">
              <w:rPr>
                <w:noProof/>
                <w:webHidden/>
              </w:rPr>
              <w:instrText xml:space="preserve"> PAGEREF _Toc148271431 \h </w:instrText>
            </w:r>
            <w:r w:rsidR="007126FF">
              <w:rPr>
                <w:noProof/>
                <w:webHidden/>
              </w:rPr>
            </w:r>
            <w:r w:rsidR="007126FF">
              <w:rPr>
                <w:noProof/>
                <w:webHidden/>
              </w:rPr>
              <w:fldChar w:fldCharType="separate"/>
            </w:r>
            <w:r w:rsidR="007126FF">
              <w:rPr>
                <w:noProof/>
                <w:webHidden/>
              </w:rPr>
              <w:t>8</w:t>
            </w:r>
            <w:r w:rsidR="007126FF">
              <w:rPr>
                <w:noProof/>
                <w:webHidden/>
              </w:rPr>
              <w:fldChar w:fldCharType="end"/>
            </w:r>
          </w:hyperlink>
        </w:p>
        <w:p w14:paraId="28EA8687" w14:textId="06B7CA1B" w:rsidR="007126FF" w:rsidRDefault="00000000">
          <w:pPr>
            <w:pStyle w:val="TDC2"/>
            <w:tabs>
              <w:tab w:val="right" w:leader="dot" w:pos="8629"/>
            </w:tabs>
            <w:rPr>
              <w:noProof/>
            </w:rPr>
          </w:pPr>
          <w:hyperlink w:anchor="_Toc148271432" w:history="1">
            <w:r w:rsidR="007126FF" w:rsidRPr="008B7905">
              <w:rPr>
                <w:rStyle w:val="Hipervnculo"/>
                <w:noProof/>
              </w:rPr>
              <w:t>1.2 Imagen en braquiterapia de cérvix</w:t>
            </w:r>
            <w:r w:rsidR="007126FF">
              <w:rPr>
                <w:noProof/>
                <w:webHidden/>
              </w:rPr>
              <w:tab/>
            </w:r>
            <w:r w:rsidR="007126FF">
              <w:rPr>
                <w:noProof/>
                <w:webHidden/>
              </w:rPr>
              <w:fldChar w:fldCharType="begin"/>
            </w:r>
            <w:r w:rsidR="007126FF">
              <w:rPr>
                <w:noProof/>
                <w:webHidden/>
              </w:rPr>
              <w:instrText xml:space="preserve"> PAGEREF _Toc148271432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4837A3DD" w14:textId="1DB89B2A" w:rsidR="007126FF" w:rsidRDefault="00000000">
          <w:pPr>
            <w:pStyle w:val="TDC3"/>
            <w:tabs>
              <w:tab w:val="right" w:leader="dot" w:pos="8629"/>
            </w:tabs>
            <w:rPr>
              <w:noProof/>
            </w:rPr>
          </w:pPr>
          <w:hyperlink w:anchor="_Toc148271433" w:history="1">
            <w:r w:rsidR="007126FF" w:rsidRPr="008B7905">
              <w:rPr>
                <w:rStyle w:val="Hipervnculo"/>
                <w:noProof/>
              </w:rPr>
              <w:t>1.2.1 Ultrasonidos (US)</w:t>
            </w:r>
            <w:r w:rsidR="007126FF">
              <w:rPr>
                <w:noProof/>
                <w:webHidden/>
              </w:rPr>
              <w:tab/>
            </w:r>
            <w:r w:rsidR="007126FF">
              <w:rPr>
                <w:noProof/>
                <w:webHidden/>
              </w:rPr>
              <w:fldChar w:fldCharType="begin"/>
            </w:r>
            <w:r w:rsidR="007126FF">
              <w:rPr>
                <w:noProof/>
                <w:webHidden/>
              </w:rPr>
              <w:instrText xml:space="preserve"> PAGEREF _Toc148271433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19961F51" w14:textId="35676749" w:rsidR="007126FF" w:rsidRDefault="00000000">
          <w:pPr>
            <w:pStyle w:val="TDC3"/>
            <w:tabs>
              <w:tab w:val="right" w:leader="dot" w:pos="8629"/>
            </w:tabs>
            <w:rPr>
              <w:noProof/>
            </w:rPr>
          </w:pPr>
          <w:hyperlink w:anchor="_Toc148271434" w:history="1">
            <w:r w:rsidR="007126FF" w:rsidRPr="008B7905">
              <w:rPr>
                <w:rStyle w:val="Hipervnculo"/>
                <w:noProof/>
              </w:rPr>
              <w:t>1.2.2 Tomografía por emisión de positrones (PET/CT)</w:t>
            </w:r>
            <w:r w:rsidR="007126FF">
              <w:rPr>
                <w:noProof/>
                <w:webHidden/>
              </w:rPr>
              <w:tab/>
            </w:r>
            <w:r w:rsidR="007126FF">
              <w:rPr>
                <w:noProof/>
                <w:webHidden/>
              </w:rPr>
              <w:fldChar w:fldCharType="begin"/>
            </w:r>
            <w:r w:rsidR="007126FF">
              <w:rPr>
                <w:noProof/>
                <w:webHidden/>
              </w:rPr>
              <w:instrText xml:space="preserve"> PAGEREF _Toc148271434 \h </w:instrText>
            </w:r>
            <w:r w:rsidR="007126FF">
              <w:rPr>
                <w:noProof/>
                <w:webHidden/>
              </w:rPr>
            </w:r>
            <w:r w:rsidR="007126FF">
              <w:rPr>
                <w:noProof/>
                <w:webHidden/>
              </w:rPr>
              <w:fldChar w:fldCharType="separate"/>
            </w:r>
            <w:r w:rsidR="007126FF">
              <w:rPr>
                <w:noProof/>
                <w:webHidden/>
              </w:rPr>
              <w:t>10</w:t>
            </w:r>
            <w:r w:rsidR="007126FF">
              <w:rPr>
                <w:noProof/>
                <w:webHidden/>
              </w:rPr>
              <w:fldChar w:fldCharType="end"/>
            </w:r>
          </w:hyperlink>
        </w:p>
        <w:p w14:paraId="2F3C2B96" w14:textId="62B89608" w:rsidR="007126FF" w:rsidRDefault="00000000">
          <w:pPr>
            <w:pStyle w:val="TDC3"/>
            <w:tabs>
              <w:tab w:val="right" w:leader="dot" w:pos="8629"/>
            </w:tabs>
            <w:rPr>
              <w:noProof/>
            </w:rPr>
          </w:pPr>
          <w:hyperlink w:anchor="_Toc148271435" w:history="1">
            <w:r w:rsidR="007126FF" w:rsidRPr="008B7905">
              <w:rPr>
                <w:rStyle w:val="Hipervnculo"/>
                <w:noProof/>
              </w:rPr>
              <w:t>1.2.3 Tomografía Computarizada (CT)</w:t>
            </w:r>
            <w:r w:rsidR="007126FF">
              <w:rPr>
                <w:noProof/>
                <w:webHidden/>
              </w:rPr>
              <w:tab/>
            </w:r>
            <w:r w:rsidR="007126FF">
              <w:rPr>
                <w:noProof/>
                <w:webHidden/>
              </w:rPr>
              <w:fldChar w:fldCharType="begin"/>
            </w:r>
            <w:r w:rsidR="007126FF">
              <w:rPr>
                <w:noProof/>
                <w:webHidden/>
              </w:rPr>
              <w:instrText xml:space="preserve"> PAGEREF _Toc148271435 \h </w:instrText>
            </w:r>
            <w:r w:rsidR="007126FF">
              <w:rPr>
                <w:noProof/>
                <w:webHidden/>
              </w:rPr>
            </w:r>
            <w:r w:rsidR="007126FF">
              <w:rPr>
                <w:noProof/>
                <w:webHidden/>
              </w:rPr>
              <w:fldChar w:fldCharType="separate"/>
            </w:r>
            <w:r w:rsidR="007126FF">
              <w:rPr>
                <w:noProof/>
                <w:webHidden/>
              </w:rPr>
              <w:t>11</w:t>
            </w:r>
            <w:r w:rsidR="007126FF">
              <w:rPr>
                <w:noProof/>
                <w:webHidden/>
              </w:rPr>
              <w:fldChar w:fldCharType="end"/>
            </w:r>
          </w:hyperlink>
        </w:p>
        <w:p w14:paraId="3260E612" w14:textId="7AAA9A7E" w:rsidR="007126FF" w:rsidRDefault="00000000">
          <w:pPr>
            <w:pStyle w:val="TDC3"/>
            <w:tabs>
              <w:tab w:val="right" w:leader="dot" w:pos="8629"/>
            </w:tabs>
            <w:rPr>
              <w:noProof/>
            </w:rPr>
          </w:pPr>
          <w:hyperlink w:anchor="_Toc148271436" w:history="1">
            <w:r w:rsidR="007126FF" w:rsidRPr="008B7905">
              <w:rPr>
                <w:rStyle w:val="Hipervnculo"/>
                <w:noProof/>
              </w:rPr>
              <w:t>1.2.4 Resonancia Magnética Nuclear (MRI)</w:t>
            </w:r>
            <w:r w:rsidR="007126FF">
              <w:rPr>
                <w:noProof/>
                <w:webHidden/>
              </w:rPr>
              <w:tab/>
            </w:r>
            <w:r w:rsidR="007126FF">
              <w:rPr>
                <w:noProof/>
                <w:webHidden/>
              </w:rPr>
              <w:fldChar w:fldCharType="begin"/>
            </w:r>
            <w:r w:rsidR="007126FF">
              <w:rPr>
                <w:noProof/>
                <w:webHidden/>
              </w:rPr>
              <w:instrText xml:space="preserve"> PAGEREF _Toc148271436 \h </w:instrText>
            </w:r>
            <w:r w:rsidR="007126FF">
              <w:rPr>
                <w:noProof/>
                <w:webHidden/>
              </w:rPr>
            </w:r>
            <w:r w:rsidR="007126FF">
              <w:rPr>
                <w:noProof/>
                <w:webHidden/>
              </w:rPr>
              <w:fldChar w:fldCharType="separate"/>
            </w:r>
            <w:r w:rsidR="007126FF">
              <w:rPr>
                <w:noProof/>
                <w:webHidden/>
              </w:rPr>
              <w:t>12</w:t>
            </w:r>
            <w:r w:rsidR="007126FF">
              <w:rPr>
                <w:noProof/>
                <w:webHidden/>
              </w:rPr>
              <w:fldChar w:fldCharType="end"/>
            </w:r>
          </w:hyperlink>
        </w:p>
        <w:p w14:paraId="4A670C71" w14:textId="646CB643" w:rsidR="007126FF" w:rsidRDefault="00000000">
          <w:pPr>
            <w:pStyle w:val="TDC3"/>
            <w:tabs>
              <w:tab w:val="right" w:leader="dot" w:pos="8629"/>
            </w:tabs>
            <w:rPr>
              <w:noProof/>
            </w:rPr>
          </w:pPr>
          <w:hyperlink w:anchor="_Toc148271437" w:history="1">
            <w:r w:rsidR="007126FF" w:rsidRPr="008B7905">
              <w:rPr>
                <w:rStyle w:val="Hipervnculo"/>
                <w:noProof/>
              </w:rPr>
              <w:t>1.2.5 Registro de imágenes</w:t>
            </w:r>
            <w:r w:rsidR="007126FF">
              <w:rPr>
                <w:noProof/>
                <w:webHidden/>
              </w:rPr>
              <w:tab/>
            </w:r>
            <w:r w:rsidR="007126FF">
              <w:rPr>
                <w:noProof/>
                <w:webHidden/>
              </w:rPr>
              <w:fldChar w:fldCharType="begin"/>
            </w:r>
            <w:r w:rsidR="007126FF">
              <w:rPr>
                <w:noProof/>
                <w:webHidden/>
              </w:rPr>
              <w:instrText xml:space="preserve"> PAGEREF _Toc148271437 \h </w:instrText>
            </w:r>
            <w:r w:rsidR="007126FF">
              <w:rPr>
                <w:noProof/>
                <w:webHidden/>
              </w:rPr>
            </w:r>
            <w:r w:rsidR="007126FF">
              <w:rPr>
                <w:noProof/>
                <w:webHidden/>
              </w:rPr>
              <w:fldChar w:fldCharType="separate"/>
            </w:r>
            <w:r w:rsidR="007126FF">
              <w:rPr>
                <w:noProof/>
                <w:webHidden/>
              </w:rPr>
              <w:t>14</w:t>
            </w:r>
            <w:r w:rsidR="007126FF">
              <w:rPr>
                <w:noProof/>
                <w:webHidden/>
              </w:rPr>
              <w:fldChar w:fldCharType="end"/>
            </w:r>
          </w:hyperlink>
        </w:p>
        <w:p w14:paraId="6E5524F6" w14:textId="5A480493" w:rsidR="007126FF" w:rsidRDefault="00000000">
          <w:pPr>
            <w:pStyle w:val="TDC2"/>
            <w:tabs>
              <w:tab w:val="right" w:leader="dot" w:pos="8629"/>
            </w:tabs>
            <w:rPr>
              <w:noProof/>
            </w:rPr>
          </w:pPr>
          <w:hyperlink w:anchor="_Toc148271438" w:history="1">
            <w:r w:rsidR="007126FF" w:rsidRPr="008B7905">
              <w:rPr>
                <w:rStyle w:val="Hipervnculo"/>
                <w:noProof/>
              </w:rPr>
              <w:t>1.3 Esquema de tratamiento actual del cáncer de cuello de útero</w:t>
            </w:r>
            <w:r w:rsidR="007126FF">
              <w:rPr>
                <w:noProof/>
                <w:webHidden/>
              </w:rPr>
              <w:tab/>
            </w:r>
            <w:r w:rsidR="007126FF">
              <w:rPr>
                <w:noProof/>
                <w:webHidden/>
              </w:rPr>
              <w:fldChar w:fldCharType="begin"/>
            </w:r>
            <w:r w:rsidR="007126FF">
              <w:rPr>
                <w:noProof/>
                <w:webHidden/>
              </w:rPr>
              <w:instrText xml:space="preserve"> PAGEREF _Toc148271438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5377F05F" w14:textId="30C4556A" w:rsidR="007126FF" w:rsidRDefault="00000000">
          <w:pPr>
            <w:pStyle w:val="TDC3"/>
            <w:tabs>
              <w:tab w:val="right" w:leader="dot" w:pos="8629"/>
            </w:tabs>
            <w:rPr>
              <w:noProof/>
            </w:rPr>
          </w:pPr>
          <w:hyperlink w:anchor="_Toc148271439" w:history="1">
            <w:r w:rsidR="007126FF" w:rsidRPr="008B7905">
              <w:rPr>
                <w:rStyle w:val="Hipervnculo"/>
                <w:noProof/>
              </w:rPr>
              <w:t>1.3.1 Importancia del tratamiento con braquiterapia.</w:t>
            </w:r>
            <w:r w:rsidR="007126FF">
              <w:rPr>
                <w:noProof/>
                <w:webHidden/>
              </w:rPr>
              <w:tab/>
            </w:r>
            <w:r w:rsidR="007126FF">
              <w:rPr>
                <w:noProof/>
                <w:webHidden/>
              </w:rPr>
              <w:fldChar w:fldCharType="begin"/>
            </w:r>
            <w:r w:rsidR="007126FF">
              <w:rPr>
                <w:noProof/>
                <w:webHidden/>
              </w:rPr>
              <w:instrText xml:space="preserve"> PAGEREF _Toc148271439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3B4D41DB" w14:textId="177DF7FD" w:rsidR="007126FF" w:rsidRDefault="00000000">
          <w:pPr>
            <w:pStyle w:val="TDC3"/>
            <w:tabs>
              <w:tab w:val="right" w:leader="dot" w:pos="8629"/>
            </w:tabs>
            <w:rPr>
              <w:noProof/>
            </w:rPr>
          </w:pPr>
          <w:hyperlink w:anchor="_Toc148271440" w:history="1">
            <w:r w:rsidR="007126FF" w:rsidRPr="008B7905">
              <w:rPr>
                <w:rStyle w:val="Hipervnculo"/>
                <w:noProof/>
              </w:rPr>
              <w:t>1.3.2 Recomendaciones de la ABS y la GEC-ESTRO</w:t>
            </w:r>
            <w:r w:rsidR="007126FF">
              <w:rPr>
                <w:noProof/>
                <w:webHidden/>
              </w:rPr>
              <w:tab/>
            </w:r>
            <w:r w:rsidR="007126FF">
              <w:rPr>
                <w:noProof/>
                <w:webHidden/>
              </w:rPr>
              <w:fldChar w:fldCharType="begin"/>
            </w:r>
            <w:r w:rsidR="007126FF">
              <w:rPr>
                <w:noProof/>
                <w:webHidden/>
              </w:rPr>
              <w:instrText xml:space="preserve"> PAGEREF _Toc148271440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1DE44421" w14:textId="56545C3E" w:rsidR="007126FF" w:rsidRDefault="00000000">
          <w:pPr>
            <w:pStyle w:val="TDC3"/>
            <w:tabs>
              <w:tab w:val="right" w:leader="dot" w:pos="8629"/>
            </w:tabs>
            <w:rPr>
              <w:noProof/>
            </w:rPr>
          </w:pPr>
          <w:hyperlink w:anchor="_Toc148271441" w:history="1">
            <w:r w:rsidR="007126FF" w:rsidRPr="008B7905">
              <w:rPr>
                <w:rStyle w:val="Hipervnculo"/>
                <w:noProof/>
              </w:rPr>
              <w:t>1.3.3 Definición de los volúmenes</w:t>
            </w:r>
            <w:r w:rsidR="007126FF">
              <w:rPr>
                <w:noProof/>
                <w:webHidden/>
              </w:rPr>
              <w:tab/>
            </w:r>
            <w:r w:rsidR="007126FF">
              <w:rPr>
                <w:noProof/>
                <w:webHidden/>
              </w:rPr>
              <w:fldChar w:fldCharType="begin"/>
            </w:r>
            <w:r w:rsidR="007126FF">
              <w:rPr>
                <w:noProof/>
                <w:webHidden/>
              </w:rPr>
              <w:instrText xml:space="preserve"> PAGEREF _Toc148271441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59166A19" w14:textId="7284D70C" w:rsidR="007126FF" w:rsidRDefault="00000000">
          <w:pPr>
            <w:pStyle w:val="TDC3"/>
            <w:tabs>
              <w:tab w:val="right" w:leader="dot" w:pos="8629"/>
            </w:tabs>
            <w:rPr>
              <w:noProof/>
            </w:rPr>
          </w:pPr>
          <w:hyperlink w:anchor="_Toc148271442" w:history="1">
            <w:r w:rsidR="007126FF" w:rsidRPr="008B7905">
              <w:rPr>
                <w:rStyle w:val="Hipervnculo"/>
                <w:noProof/>
              </w:rPr>
              <w:t>1.3.4 Braquiterapia adaptativa guiada por la imagen (IGABT)</w:t>
            </w:r>
            <w:r w:rsidR="007126FF">
              <w:rPr>
                <w:noProof/>
                <w:webHidden/>
              </w:rPr>
              <w:tab/>
            </w:r>
            <w:r w:rsidR="007126FF">
              <w:rPr>
                <w:noProof/>
                <w:webHidden/>
              </w:rPr>
              <w:fldChar w:fldCharType="begin"/>
            </w:r>
            <w:r w:rsidR="007126FF">
              <w:rPr>
                <w:noProof/>
                <w:webHidden/>
              </w:rPr>
              <w:instrText xml:space="preserve"> PAGEREF _Toc148271442 \h </w:instrText>
            </w:r>
            <w:r w:rsidR="007126FF">
              <w:rPr>
                <w:noProof/>
                <w:webHidden/>
              </w:rPr>
            </w:r>
            <w:r w:rsidR="007126FF">
              <w:rPr>
                <w:noProof/>
                <w:webHidden/>
              </w:rPr>
              <w:fldChar w:fldCharType="separate"/>
            </w:r>
            <w:r w:rsidR="007126FF">
              <w:rPr>
                <w:noProof/>
                <w:webHidden/>
              </w:rPr>
              <w:t>19</w:t>
            </w:r>
            <w:r w:rsidR="007126FF">
              <w:rPr>
                <w:noProof/>
                <w:webHidden/>
              </w:rPr>
              <w:fldChar w:fldCharType="end"/>
            </w:r>
          </w:hyperlink>
        </w:p>
        <w:p w14:paraId="4BF11F31" w14:textId="7BDE427E" w:rsidR="007126FF" w:rsidRDefault="00000000">
          <w:pPr>
            <w:pStyle w:val="TDC3"/>
            <w:tabs>
              <w:tab w:val="right" w:leader="dot" w:pos="8629"/>
            </w:tabs>
            <w:rPr>
              <w:noProof/>
            </w:rPr>
          </w:pPr>
          <w:hyperlink w:anchor="_Toc148271443" w:history="1">
            <w:r w:rsidR="007126FF" w:rsidRPr="008B7905">
              <w:rPr>
                <w:rStyle w:val="Hipervnculo"/>
                <w:noProof/>
              </w:rPr>
              <w:t>1.3.5 El estudio EMBRACE</w:t>
            </w:r>
            <w:r w:rsidR="007126FF">
              <w:rPr>
                <w:noProof/>
                <w:webHidden/>
              </w:rPr>
              <w:tab/>
            </w:r>
            <w:r w:rsidR="007126FF">
              <w:rPr>
                <w:noProof/>
                <w:webHidden/>
              </w:rPr>
              <w:fldChar w:fldCharType="begin"/>
            </w:r>
            <w:r w:rsidR="007126FF">
              <w:rPr>
                <w:noProof/>
                <w:webHidden/>
              </w:rPr>
              <w:instrText xml:space="preserve"> PAGEREF _Toc148271443 \h </w:instrText>
            </w:r>
            <w:r w:rsidR="007126FF">
              <w:rPr>
                <w:noProof/>
                <w:webHidden/>
              </w:rPr>
            </w:r>
            <w:r w:rsidR="007126FF">
              <w:rPr>
                <w:noProof/>
                <w:webHidden/>
              </w:rPr>
              <w:fldChar w:fldCharType="separate"/>
            </w:r>
            <w:r w:rsidR="007126FF">
              <w:rPr>
                <w:noProof/>
                <w:webHidden/>
              </w:rPr>
              <w:t>20</w:t>
            </w:r>
            <w:r w:rsidR="007126FF">
              <w:rPr>
                <w:noProof/>
                <w:webHidden/>
              </w:rPr>
              <w:fldChar w:fldCharType="end"/>
            </w:r>
          </w:hyperlink>
        </w:p>
        <w:p w14:paraId="7C467A08" w14:textId="735B14D0" w:rsidR="007126FF" w:rsidRDefault="00000000">
          <w:pPr>
            <w:pStyle w:val="TDC3"/>
            <w:tabs>
              <w:tab w:val="right" w:leader="dot" w:pos="8629"/>
            </w:tabs>
            <w:rPr>
              <w:noProof/>
            </w:rPr>
          </w:pPr>
          <w:hyperlink w:anchor="_Toc148271444" w:history="1">
            <w:r w:rsidR="007126FF" w:rsidRPr="008B7905">
              <w:rPr>
                <w:rStyle w:val="Hipervnculo"/>
                <w:noProof/>
              </w:rPr>
              <w:t>1.3.6 De las recomendaciones de GEC-ESTRO a la ICRU89</w:t>
            </w:r>
            <w:r w:rsidR="007126FF">
              <w:rPr>
                <w:noProof/>
                <w:webHidden/>
              </w:rPr>
              <w:tab/>
            </w:r>
            <w:r w:rsidR="007126FF">
              <w:rPr>
                <w:noProof/>
                <w:webHidden/>
              </w:rPr>
              <w:fldChar w:fldCharType="begin"/>
            </w:r>
            <w:r w:rsidR="007126FF">
              <w:rPr>
                <w:noProof/>
                <w:webHidden/>
              </w:rPr>
              <w:instrText xml:space="preserve"> PAGEREF _Toc148271444 \h </w:instrText>
            </w:r>
            <w:r w:rsidR="007126FF">
              <w:rPr>
                <w:noProof/>
                <w:webHidden/>
              </w:rPr>
            </w:r>
            <w:r w:rsidR="007126FF">
              <w:rPr>
                <w:noProof/>
                <w:webHidden/>
              </w:rPr>
              <w:fldChar w:fldCharType="separate"/>
            </w:r>
            <w:r w:rsidR="007126FF">
              <w:rPr>
                <w:noProof/>
                <w:webHidden/>
              </w:rPr>
              <w:t>21</w:t>
            </w:r>
            <w:r w:rsidR="007126FF">
              <w:rPr>
                <w:noProof/>
                <w:webHidden/>
              </w:rPr>
              <w:fldChar w:fldCharType="end"/>
            </w:r>
          </w:hyperlink>
        </w:p>
        <w:p w14:paraId="36C47FF0" w14:textId="5B1C1738" w:rsidR="007126FF" w:rsidRDefault="00000000">
          <w:pPr>
            <w:pStyle w:val="TDC3"/>
            <w:tabs>
              <w:tab w:val="right" w:leader="dot" w:pos="8629"/>
            </w:tabs>
            <w:rPr>
              <w:noProof/>
            </w:rPr>
          </w:pPr>
          <w:hyperlink w:anchor="_Toc148271445" w:history="1">
            <w:r w:rsidR="007126FF" w:rsidRPr="008B7905">
              <w:rPr>
                <w:rStyle w:val="Hipervnculo"/>
                <w:noProof/>
              </w:rPr>
              <w:t>1.3.7 Braquiterapia intracavitaria e intersticial</w:t>
            </w:r>
            <w:r w:rsidR="007126FF">
              <w:rPr>
                <w:noProof/>
                <w:webHidden/>
              </w:rPr>
              <w:tab/>
            </w:r>
            <w:r w:rsidR="007126FF">
              <w:rPr>
                <w:noProof/>
                <w:webHidden/>
              </w:rPr>
              <w:fldChar w:fldCharType="begin"/>
            </w:r>
            <w:r w:rsidR="007126FF">
              <w:rPr>
                <w:noProof/>
                <w:webHidden/>
              </w:rPr>
              <w:instrText xml:space="preserve"> PAGEREF _Toc148271445 \h </w:instrText>
            </w:r>
            <w:r w:rsidR="007126FF">
              <w:rPr>
                <w:noProof/>
                <w:webHidden/>
              </w:rPr>
            </w:r>
            <w:r w:rsidR="007126FF">
              <w:rPr>
                <w:noProof/>
                <w:webHidden/>
              </w:rPr>
              <w:fldChar w:fldCharType="separate"/>
            </w:r>
            <w:r w:rsidR="007126FF">
              <w:rPr>
                <w:noProof/>
                <w:webHidden/>
              </w:rPr>
              <w:t>22</w:t>
            </w:r>
            <w:r w:rsidR="007126FF">
              <w:rPr>
                <w:noProof/>
                <w:webHidden/>
              </w:rPr>
              <w:fldChar w:fldCharType="end"/>
            </w:r>
          </w:hyperlink>
        </w:p>
        <w:p w14:paraId="2B6CFDEB" w14:textId="79E90CB7" w:rsidR="007126FF" w:rsidRDefault="00000000">
          <w:pPr>
            <w:pStyle w:val="TDC3"/>
            <w:tabs>
              <w:tab w:val="right" w:leader="dot" w:pos="8629"/>
            </w:tabs>
            <w:rPr>
              <w:noProof/>
            </w:rPr>
          </w:pPr>
          <w:hyperlink w:anchor="_Toc148271446" w:history="1">
            <w:r w:rsidR="007126FF" w:rsidRPr="008B7905">
              <w:rPr>
                <w:rStyle w:val="Hipervnculo"/>
                <w:noProof/>
              </w:rPr>
              <w:t>1.3.8 La inclusión de la componente intersticial</w:t>
            </w:r>
            <w:r w:rsidR="007126FF">
              <w:rPr>
                <w:noProof/>
                <w:webHidden/>
              </w:rPr>
              <w:tab/>
            </w:r>
            <w:r w:rsidR="007126FF">
              <w:rPr>
                <w:noProof/>
                <w:webHidden/>
              </w:rPr>
              <w:fldChar w:fldCharType="begin"/>
            </w:r>
            <w:r w:rsidR="007126FF">
              <w:rPr>
                <w:noProof/>
                <w:webHidden/>
              </w:rPr>
              <w:instrText xml:space="preserve"> PAGEREF _Toc148271446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0F55F126" w14:textId="06620F00" w:rsidR="007126FF" w:rsidRDefault="00000000">
          <w:pPr>
            <w:pStyle w:val="TDC3"/>
            <w:tabs>
              <w:tab w:val="right" w:leader="dot" w:pos="8629"/>
            </w:tabs>
            <w:rPr>
              <w:noProof/>
            </w:rPr>
          </w:pPr>
          <w:hyperlink w:anchor="_Toc148271447" w:history="1">
            <w:r w:rsidR="007126FF" w:rsidRPr="008B7905">
              <w:rPr>
                <w:rStyle w:val="Hipervnculo"/>
                <w:noProof/>
              </w:rPr>
              <w:t>1.3.9 Esquema de tratamiento</w:t>
            </w:r>
            <w:r w:rsidR="007126FF">
              <w:rPr>
                <w:noProof/>
                <w:webHidden/>
              </w:rPr>
              <w:tab/>
            </w:r>
            <w:r w:rsidR="007126FF">
              <w:rPr>
                <w:noProof/>
                <w:webHidden/>
              </w:rPr>
              <w:fldChar w:fldCharType="begin"/>
            </w:r>
            <w:r w:rsidR="007126FF">
              <w:rPr>
                <w:noProof/>
                <w:webHidden/>
              </w:rPr>
              <w:instrText xml:space="preserve"> PAGEREF _Toc148271447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6F10EAEF" w14:textId="757D1BB8" w:rsidR="007126FF" w:rsidRDefault="00000000">
          <w:pPr>
            <w:pStyle w:val="TDC3"/>
            <w:tabs>
              <w:tab w:val="right" w:leader="dot" w:pos="8629"/>
            </w:tabs>
            <w:rPr>
              <w:noProof/>
            </w:rPr>
          </w:pPr>
          <w:hyperlink w:anchor="_Toc148271448" w:history="1">
            <w:r w:rsidR="007126FF" w:rsidRPr="008B7905">
              <w:rPr>
                <w:rStyle w:val="Hipervnculo"/>
                <w:noProof/>
              </w:rPr>
              <w:t>1.3.10 Prescripción e informes de dosis</w:t>
            </w:r>
            <w:r w:rsidR="007126FF">
              <w:rPr>
                <w:noProof/>
                <w:webHidden/>
              </w:rPr>
              <w:tab/>
            </w:r>
            <w:r w:rsidR="007126FF">
              <w:rPr>
                <w:noProof/>
                <w:webHidden/>
              </w:rPr>
              <w:fldChar w:fldCharType="begin"/>
            </w:r>
            <w:r w:rsidR="007126FF">
              <w:rPr>
                <w:noProof/>
                <w:webHidden/>
              </w:rPr>
              <w:instrText xml:space="preserve"> PAGEREF _Toc148271448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7711D280" w14:textId="414F21FF" w:rsidR="007126FF" w:rsidRDefault="00000000">
          <w:pPr>
            <w:pStyle w:val="TDC3"/>
            <w:tabs>
              <w:tab w:val="right" w:leader="dot" w:pos="8629"/>
            </w:tabs>
            <w:rPr>
              <w:noProof/>
            </w:rPr>
          </w:pPr>
          <w:hyperlink w:anchor="_Toc148271449" w:history="1">
            <w:r w:rsidR="007126FF" w:rsidRPr="008B7905">
              <w:rPr>
                <w:rStyle w:val="Hipervnculo"/>
                <w:noProof/>
              </w:rPr>
              <w:t>1.3.11 Equivalentes biológicos</w:t>
            </w:r>
            <w:r w:rsidR="007126FF">
              <w:rPr>
                <w:noProof/>
                <w:webHidden/>
              </w:rPr>
              <w:tab/>
            </w:r>
            <w:r w:rsidR="007126FF">
              <w:rPr>
                <w:noProof/>
                <w:webHidden/>
              </w:rPr>
              <w:fldChar w:fldCharType="begin"/>
            </w:r>
            <w:r w:rsidR="007126FF">
              <w:rPr>
                <w:noProof/>
                <w:webHidden/>
              </w:rPr>
              <w:instrText xml:space="preserve"> PAGEREF _Toc148271449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01C56620" w14:textId="2F7A9320" w:rsidR="007126FF" w:rsidRDefault="00000000">
          <w:pPr>
            <w:pStyle w:val="TDC2"/>
            <w:tabs>
              <w:tab w:val="right" w:leader="dot" w:pos="8629"/>
            </w:tabs>
            <w:rPr>
              <w:noProof/>
            </w:rPr>
          </w:pPr>
          <w:hyperlink w:anchor="_Toc148271450" w:history="1">
            <w:r w:rsidR="007126FF" w:rsidRPr="008B7905">
              <w:rPr>
                <w:rStyle w:val="Hipervnculo"/>
                <w:noProof/>
              </w:rPr>
              <w:t>1.4 Reconstrucción de aplicadores</w:t>
            </w:r>
            <w:r w:rsidR="007126FF">
              <w:rPr>
                <w:noProof/>
                <w:webHidden/>
              </w:rPr>
              <w:tab/>
            </w:r>
            <w:r w:rsidR="007126FF">
              <w:rPr>
                <w:noProof/>
                <w:webHidden/>
              </w:rPr>
              <w:fldChar w:fldCharType="begin"/>
            </w:r>
            <w:r w:rsidR="007126FF">
              <w:rPr>
                <w:noProof/>
                <w:webHidden/>
              </w:rPr>
              <w:instrText xml:space="preserve"> PAGEREF _Toc148271450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0CEB8337" w14:textId="3217819B" w:rsidR="007126FF" w:rsidRDefault="00000000">
          <w:pPr>
            <w:pStyle w:val="TDC3"/>
            <w:tabs>
              <w:tab w:val="right" w:leader="dot" w:pos="8629"/>
            </w:tabs>
            <w:rPr>
              <w:noProof/>
            </w:rPr>
          </w:pPr>
          <w:hyperlink w:anchor="_Toc148271451" w:history="1">
            <w:r w:rsidR="007126FF" w:rsidRPr="008B7905">
              <w:rPr>
                <w:rStyle w:val="Hipervnculo"/>
                <w:noProof/>
              </w:rPr>
              <w:t>1.4.1 Aplicadores en braquiterapia</w:t>
            </w:r>
            <w:r w:rsidR="007126FF">
              <w:rPr>
                <w:noProof/>
                <w:webHidden/>
              </w:rPr>
              <w:tab/>
            </w:r>
            <w:r w:rsidR="007126FF">
              <w:rPr>
                <w:noProof/>
                <w:webHidden/>
              </w:rPr>
              <w:fldChar w:fldCharType="begin"/>
            </w:r>
            <w:r w:rsidR="007126FF">
              <w:rPr>
                <w:noProof/>
                <w:webHidden/>
              </w:rPr>
              <w:instrText xml:space="preserve"> PAGEREF _Toc148271451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2158131" w14:textId="3AD5A240" w:rsidR="007126FF" w:rsidRDefault="00000000">
          <w:pPr>
            <w:pStyle w:val="TDC3"/>
            <w:tabs>
              <w:tab w:val="right" w:leader="dot" w:pos="8629"/>
            </w:tabs>
            <w:rPr>
              <w:noProof/>
            </w:rPr>
          </w:pPr>
          <w:hyperlink w:anchor="_Toc148271452" w:history="1">
            <w:r w:rsidR="007126FF" w:rsidRPr="008B7905">
              <w:rPr>
                <w:rStyle w:val="Hipervnculo"/>
                <w:noProof/>
              </w:rPr>
              <w:t>1.4.2 Tipos de reconstrucción</w:t>
            </w:r>
            <w:r w:rsidR="007126FF">
              <w:rPr>
                <w:noProof/>
                <w:webHidden/>
              </w:rPr>
              <w:tab/>
            </w:r>
            <w:r w:rsidR="007126FF">
              <w:rPr>
                <w:noProof/>
                <w:webHidden/>
              </w:rPr>
              <w:fldChar w:fldCharType="begin"/>
            </w:r>
            <w:r w:rsidR="007126FF">
              <w:rPr>
                <w:noProof/>
                <w:webHidden/>
              </w:rPr>
              <w:instrText xml:space="preserve"> PAGEREF _Toc148271452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E0A05B7" w14:textId="066D248E" w:rsidR="007126FF" w:rsidRDefault="00000000">
          <w:pPr>
            <w:pStyle w:val="TDC3"/>
            <w:tabs>
              <w:tab w:val="right" w:leader="dot" w:pos="8629"/>
            </w:tabs>
            <w:rPr>
              <w:noProof/>
            </w:rPr>
          </w:pPr>
          <w:hyperlink w:anchor="_Toc148271453" w:history="1">
            <w:r w:rsidR="007126FF" w:rsidRPr="008B7905">
              <w:rPr>
                <w:rStyle w:val="Hipervnculo"/>
                <w:noProof/>
              </w:rPr>
              <w:t>1.4.3 Bibliotecas de aplicadores</w:t>
            </w:r>
            <w:r w:rsidR="007126FF">
              <w:rPr>
                <w:noProof/>
                <w:webHidden/>
              </w:rPr>
              <w:tab/>
            </w:r>
            <w:r w:rsidR="007126FF">
              <w:rPr>
                <w:noProof/>
                <w:webHidden/>
              </w:rPr>
              <w:fldChar w:fldCharType="begin"/>
            </w:r>
            <w:r w:rsidR="007126FF">
              <w:rPr>
                <w:noProof/>
                <w:webHidden/>
              </w:rPr>
              <w:instrText xml:space="preserve"> PAGEREF _Toc148271453 \h </w:instrText>
            </w:r>
            <w:r w:rsidR="007126FF">
              <w:rPr>
                <w:noProof/>
                <w:webHidden/>
              </w:rPr>
            </w:r>
            <w:r w:rsidR="007126FF">
              <w:rPr>
                <w:noProof/>
                <w:webHidden/>
              </w:rPr>
              <w:fldChar w:fldCharType="separate"/>
            </w:r>
            <w:r w:rsidR="007126FF">
              <w:rPr>
                <w:noProof/>
                <w:webHidden/>
              </w:rPr>
              <w:t>27</w:t>
            </w:r>
            <w:r w:rsidR="007126FF">
              <w:rPr>
                <w:noProof/>
                <w:webHidden/>
              </w:rPr>
              <w:fldChar w:fldCharType="end"/>
            </w:r>
          </w:hyperlink>
        </w:p>
        <w:p w14:paraId="718A0EA0" w14:textId="0705E983" w:rsidR="007126FF" w:rsidRDefault="00000000">
          <w:pPr>
            <w:pStyle w:val="TDC2"/>
            <w:tabs>
              <w:tab w:val="right" w:leader="dot" w:pos="8629"/>
            </w:tabs>
            <w:rPr>
              <w:noProof/>
            </w:rPr>
          </w:pPr>
          <w:hyperlink w:anchor="_Toc148271454" w:history="1">
            <w:r w:rsidR="007126FF" w:rsidRPr="008B7905">
              <w:rPr>
                <w:rStyle w:val="Hipervnculo"/>
                <w:noProof/>
              </w:rPr>
              <w:t>1.5 Planes virtuales</w:t>
            </w:r>
            <w:r w:rsidR="007126FF">
              <w:rPr>
                <w:noProof/>
                <w:webHidden/>
              </w:rPr>
              <w:tab/>
            </w:r>
            <w:r w:rsidR="007126FF">
              <w:rPr>
                <w:noProof/>
                <w:webHidden/>
              </w:rPr>
              <w:fldChar w:fldCharType="begin"/>
            </w:r>
            <w:r w:rsidR="007126FF">
              <w:rPr>
                <w:noProof/>
                <w:webHidden/>
              </w:rPr>
              <w:instrText xml:space="preserve"> PAGEREF _Toc148271454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58600576" w14:textId="573D5557" w:rsidR="007126FF" w:rsidRDefault="00000000">
          <w:pPr>
            <w:pStyle w:val="TDC3"/>
            <w:tabs>
              <w:tab w:val="right" w:leader="dot" w:pos="8629"/>
            </w:tabs>
            <w:rPr>
              <w:noProof/>
            </w:rPr>
          </w:pPr>
          <w:hyperlink w:anchor="_Toc148271455" w:history="1">
            <w:r w:rsidR="007126FF" w:rsidRPr="008B7905">
              <w:rPr>
                <w:rStyle w:val="Hipervnculo"/>
                <w:noProof/>
              </w:rPr>
              <w:t>1.5.1 El Template Benidorm</w:t>
            </w:r>
            <w:r w:rsidR="007126FF">
              <w:rPr>
                <w:noProof/>
                <w:webHidden/>
              </w:rPr>
              <w:tab/>
            </w:r>
            <w:r w:rsidR="007126FF">
              <w:rPr>
                <w:noProof/>
                <w:webHidden/>
              </w:rPr>
              <w:fldChar w:fldCharType="begin"/>
            </w:r>
            <w:r w:rsidR="007126FF">
              <w:rPr>
                <w:noProof/>
                <w:webHidden/>
              </w:rPr>
              <w:instrText xml:space="preserve"> PAGEREF _Toc148271455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76BE6B16" w14:textId="49FB45D9" w:rsidR="007126FF" w:rsidRDefault="00000000">
          <w:pPr>
            <w:pStyle w:val="TDC3"/>
            <w:tabs>
              <w:tab w:val="right" w:leader="dot" w:pos="8629"/>
            </w:tabs>
            <w:rPr>
              <w:noProof/>
            </w:rPr>
          </w:pPr>
          <w:hyperlink w:anchor="_Toc148271456" w:history="1">
            <w:r w:rsidR="007126FF" w:rsidRPr="008B7905">
              <w:rPr>
                <w:rStyle w:val="Hipervnculo"/>
                <w:noProof/>
              </w:rPr>
              <w:t>1.5.2 La elección de las agujas</w:t>
            </w:r>
            <w:r w:rsidR="007126FF">
              <w:rPr>
                <w:noProof/>
                <w:webHidden/>
              </w:rPr>
              <w:tab/>
            </w:r>
            <w:r w:rsidR="007126FF">
              <w:rPr>
                <w:noProof/>
                <w:webHidden/>
              </w:rPr>
              <w:fldChar w:fldCharType="begin"/>
            </w:r>
            <w:r w:rsidR="007126FF">
              <w:rPr>
                <w:noProof/>
                <w:webHidden/>
              </w:rPr>
              <w:instrText xml:space="preserve"> PAGEREF _Toc148271456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21F286D" w14:textId="4E31E31D" w:rsidR="007126FF" w:rsidRDefault="00000000">
          <w:pPr>
            <w:pStyle w:val="TDC2"/>
            <w:tabs>
              <w:tab w:val="right" w:leader="dot" w:pos="8629"/>
            </w:tabs>
            <w:rPr>
              <w:noProof/>
            </w:rPr>
          </w:pPr>
          <w:hyperlink w:anchor="_Toc148271457" w:history="1">
            <w:r w:rsidR="007126FF" w:rsidRPr="008B7905">
              <w:rPr>
                <w:rStyle w:val="Hipervnculo"/>
                <w:noProof/>
              </w:rPr>
              <w:t>1.6 Objetivos</w:t>
            </w:r>
            <w:r w:rsidR="007126FF">
              <w:rPr>
                <w:noProof/>
                <w:webHidden/>
              </w:rPr>
              <w:tab/>
            </w:r>
            <w:r w:rsidR="007126FF">
              <w:rPr>
                <w:noProof/>
                <w:webHidden/>
              </w:rPr>
              <w:fldChar w:fldCharType="begin"/>
            </w:r>
            <w:r w:rsidR="007126FF">
              <w:rPr>
                <w:noProof/>
                <w:webHidden/>
              </w:rPr>
              <w:instrText xml:space="preserve"> PAGEREF _Toc148271457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05E93C6" w14:textId="2288E136" w:rsidR="007126FF" w:rsidRDefault="00000000">
          <w:pPr>
            <w:pStyle w:val="TDC1"/>
            <w:tabs>
              <w:tab w:val="right" w:leader="dot" w:pos="8629"/>
            </w:tabs>
            <w:rPr>
              <w:noProof/>
            </w:rPr>
          </w:pPr>
          <w:hyperlink w:anchor="_Toc148271458" w:history="1">
            <w:r w:rsidR="007126FF" w:rsidRPr="008B7905">
              <w:rPr>
                <w:rStyle w:val="Hipervnculo"/>
                <w:noProof/>
              </w:rPr>
              <w:t>2. Material y métodos</w:t>
            </w:r>
            <w:r w:rsidR="007126FF">
              <w:rPr>
                <w:noProof/>
                <w:webHidden/>
              </w:rPr>
              <w:tab/>
            </w:r>
            <w:r w:rsidR="007126FF">
              <w:rPr>
                <w:noProof/>
                <w:webHidden/>
              </w:rPr>
              <w:fldChar w:fldCharType="begin"/>
            </w:r>
            <w:r w:rsidR="007126FF">
              <w:rPr>
                <w:noProof/>
                <w:webHidden/>
              </w:rPr>
              <w:instrText xml:space="preserve"> PAGEREF _Toc148271458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4757D2EC" w14:textId="5D66620A" w:rsidR="007126FF" w:rsidRDefault="00000000">
          <w:pPr>
            <w:pStyle w:val="TDC2"/>
            <w:tabs>
              <w:tab w:val="right" w:leader="dot" w:pos="8629"/>
            </w:tabs>
            <w:rPr>
              <w:noProof/>
            </w:rPr>
          </w:pPr>
          <w:hyperlink w:anchor="_Toc148271459" w:history="1">
            <w:r w:rsidR="007126FF" w:rsidRPr="008B7905">
              <w:rPr>
                <w:rStyle w:val="Hipervnculo"/>
                <w:noProof/>
              </w:rPr>
              <w:t>2.1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_Toc148271459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0F4376DB" w14:textId="502B59D5" w:rsidR="007126FF" w:rsidRDefault="00000000">
          <w:pPr>
            <w:pStyle w:val="TDC3"/>
            <w:tabs>
              <w:tab w:val="right" w:leader="dot" w:pos="8629"/>
            </w:tabs>
            <w:rPr>
              <w:noProof/>
            </w:rPr>
          </w:pPr>
          <w:hyperlink w:anchor="_Toc148271460" w:history="1">
            <w:r w:rsidR="007126FF" w:rsidRPr="008B7905">
              <w:rPr>
                <w:rStyle w:val="Hipervnculo"/>
                <w:noProof/>
              </w:rPr>
              <w:t>2.1.1 Aplicadores, adquisición de imágenes de resonancia magnética y planificador de braquiterapia (TPS)</w:t>
            </w:r>
            <w:r w:rsidR="007126FF">
              <w:rPr>
                <w:noProof/>
                <w:webHidden/>
              </w:rPr>
              <w:tab/>
            </w:r>
            <w:r w:rsidR="007126FF">
              <w:rPr>
                <w:noProof/>
                <w:webHidden/>
              </w:rPr>
              <w:fldChar w:fldCharType="begin"/>
            </w:r>
            <w:r w:rsidR="007126FF">
              <w:rPr>
                <w:noProof/>
                <w:webHidden/>
              </w:rPr>
              <w:instrText xml:space="preserve"> PAGEREF _Toc148271460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2A3371F2" w14:textId="2BFEE390" w:rsidR="007126FF" w:rsidRDefault="00000000">
          <w:pPr>
            <w:pStyle w:val="TDC3"/>
            <w:tabs>
              <w:tab w:val="right" w:leader="dot" w:pos="8629"/>
            </w:tabs>
            <w:rPr>
              <w:noProof/>
            </w:rPr>
          </w:pPr>
          <w:hyperlink w:anchor="_Toc148271461" w:history="1">
            <w:r w:rsidR="007126FF" w:rsidRPr="008B7905">
              <w:rPr>
                <w:rStyle w:val="Hipervnculo"/>
                <w:noProof/>
              </w:rPr>
              <w:t>2.1.2 Modelización de los aplicadores Utrecht y Template Benidorm en la biblioteca de aplicadores de Oncentra</w:t>
            </w:r>
            <w:r w:rsidR="007126FF">
              <w:rPr>
                <w:noProof/>
                <w:webHidden/>
              </w:rPr>
              <w:tab/>
            </w:r>
            <w:r w:rsidR="007126FF">
              <w:rPr>
                <w:noProof/>
                <w:webHidden/>
              </w:rPr>
              <w:fldChar w:fldCharType="begin"/>
            </w:r>
            <w:r w:rsidR="007126FF">
              <w:rPr>
                <w:noProof/>
                <w:webHidden/>
              </w:rPr>
              <w:instrText xml:space="preserve"> PAGEREF _Toc148271461 \h </w:instrText>
            </w:r>
            <w:r w:rsidR="007126FF">
              <w:rPr>
                <w:noProof/>
                <w:webHidden/>
              </w:rPr>
            </w:r>
            <w:r w:rsidR="007126FF">
              <w:rPr>
                <w:noProof/>
                <w:webHidden/>
              </w:rPr>
              <w:fldChar w:fldCharType="separate"/>
            </w:r>
            <w:r w:rsidR="007126FF">
              <w:rPr>
                <w:noProof/>
                <w:webHidden/>
              </w:rPr>
              <w:t>32</w:t>
            </w:r>
            <w:r w:rsidR="007126FF">
              <w:rPr>
                <w:noProof/>
                <w:webHidden/>
              </w:rPr>
              <w:fldChar w:fldCharType="end"/>
            </w:r>
          </w:hyperlink>
        </w:p>
        <w:p w14:paraId="12A72835" w14:textId="5E819C15" w:rsidR="007126FF" w:rsidRDefault="00000000">
          <w:pPr>
            <w:pStyle w:val="TDC3"/>
            <w:tabs>
              <w:tab w:val="right" w:leader="dot" w:pos="8629"/>
            </w:tabs>
            <w:rPr>
              <w:noProof/>
            </w:rPr>
          </w:pPr>
          <w:hyperlink w:anchor="_Toc148271462" w:history="1">
            <w:r w:rsidR="007126FF" w:rsidRPr="008B7905">
              <w:rPr>
                <w:rStyle w:val="Hipervnculo"/>
                <w:noProof/>
              </w:rPr>
              <w:t>2.1.3 El aplicador Utrecht</w:t>
            </w:r>
            <w:r w:rsidR="007126FF">
              <w:rPr>
                <w:noProof/>
                <w:webHidden/>
              </w:rPr>
              <w:tab/>
            </w:r>
            <w:r w:rsidR="007126FF">
              <w:rPr>
                <w:noProof/>
                <w:webHidden/>
              </w:rPr>
              <w:fldChar w:fldCharType="begin"/>
            </w:r>
            <w:r w:rsidR="007126FF">
              <w:rPr>
                <w:noProof/>
                <w:webHidden/>
              </w:rPr>
              <w:instrText xml:space="preserve"> PAGEREF _Toc148271462 \h </w:instrText>
            </w:r>
            <w:r w:rsidR="007126FF">
              <w:rPr>
                <w:noProof/>
                <w:webHidden/>
              </w:rPr>
            </w:r>
            <w:r w:rsidR="007126FF">
              <w:rPr>
                <w:noProof/>
                <w:webHidden/>
              </w:rPr>
              <w:fldChar w:fldCharType="separate"/>
            </w:r>
            <w:r w:rsidR="007126FF">
              <w:rPr>
                <w:noProof/>
                <w:webHidden/>
              </w:rPr>
              <w:t>33</w:t>
            </w:r>
            <w:r w:rsidR="007126FF">
              <w:rPr>
                <w:noProof/>
                <w:webHidden/>
              </w:rPr>
              <w:fldChar w:fldCharType="end"/>
            </w:r>
          </w:hyperlink>
        </w:p>
        <w:p w14:paraId="31BE442F" w14:textId="42F652E4" w:rsidR="007126FF" w:rsidRDefault="00000000">
          <w:pPr>
            <w:pStyle w:val="TDC3"/>
            <w:tabs>
              <w:tab w:val="right" w:leader="dot" w:pos="8629"/>
            </w:tabs>
            <w:rPr>
              <w:noProof/>
            </w:rPr>
          </w:pPr>
          <w:hyperlink w:anchor="_Toc148271463" w:history="1">
            <w:r w:rsidR="007126FF" w:rsidRPr="008B7905">
              <w:rPr>
                <w:rStyle w:val="Hipervnculo"/>
                <w:noProof/>
              </w:rPr>
              <w:t>2.1.4 El Template Benidorm (TB)</w:t>
            </w:r>
            <w:r w:rsidR="007126FF">
              <w:rPr>
                <w:noProof/>
                <w:webHidden/>
              </w:rPr>
              <w:tab/>
            </w:r>
            <w:r w:rsidR="007126FF">
              <w:rPr>
                <w:noProof/>
                <w:webHidden/>
              </w:rPr>
              <w:fldChar w:fldCharType="begin"/>
            </w:r>
            <w:r w:rsidR="007126FF">
              <w:rPr>
                <w:noProof/>
                <w:webHidden/>
              </w:rPr>
              <w:instrText xml:space="preserve"> PAGEREF _Toc148271463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6B4A8B20" w14:textId="7824B337" w:rsidR="007126FF" w:rsidRDefault="00000000">
          <w:pPr>
            <w:pStyle w:val="TDC3"/>
            <w:tabs>
              <w:tab w:val="right" w:leader="dot" w:pos="8629"/>
            </w:tabs>
            <w:rPr>
              <w:noProof/>
            </w:rPr>
          </w:pPr>
          <w:hyperlink w:anchor="_Toc148271464" w:history="1">
            <w:r w:rsidR="007126FF" w:rsidRPr="008B7905">
              <w:rPr>
                <w:rStyle w:val="Hipervnculo"/>
                <w:noProof/>
              </w:rPr>
              <w:t>2.1.5 Procedimiento de reconstrucción</w:t>
            </w:r>
            <w:r w:rsidR="007126FF">
              <w:rPr>
                <w:noProof/>
                <w:webHidden/>
              </w:rPr>
              <w:tab/>
            </w:r>
            <w:r w:rsidR="007126FF">
              <w:rPr>
                <w:noProof/>
                <w:webHidden/>
              </w:rPr>
              <w:fldChar w:fldCharType="begin"/>
            </w:r>
            <w:r w:rsidR="007126FF">
              <w:rPr>
                <w:noProof/>
                <w:webHidden/>
              </w:rPr>
              <w:instrText xml:space="preserve"> PAGEREF _Toc148271464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25C8327A" w14:textId="2BE51AD1" w:rsidR="007126FF" w:rsidRDefault="00000000">
          <w:pPr>
            <w:pStyle w:val="TDC3"/>
            <w:tabs>
              <w:tab w:val="right" w:leader="dot" w:pos="8629"/>
            </w:tabs>
            <w:rPr>
              <w:noProof/>
            </w:rPr>
          </w:pPr>
          <w:hyperlink w:anchor="_Toc148271465" w:history="1">
            <w:r w:rsidR="007126FF" w:rsidRPr="008B7905">
              <w:rPr>
                <w:rStyle w:val="Hipervnculo"/>
                <w:noProof/>
              </w:rPr>
              <w:t>2.1.6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_Toc148271465 \h </w:instrText>
            </w:r>
            <w:r w:rsidR="007126FF">
              <w:rPr>
                <w:noProof/>
                <w:webHidden/>
              </w:rPr>
            </w:r>
            <w:r w:rsidR="007126FF">
              <w:rPr>
                <w:noProof/>
                <w:webHidden/>
              </w:rPr>
              <w:fldChar w:fldCharType="separate"/>
            </w:r>
            <w:r w:rsidR="007126FF">
              <w:rPr>
                <w:noProof/>
                <w:webHidden/>
              </w:rPr>
              <w:t>35</w:t>
            </w:r>
            <w:r w:rsidR="007126FF">
              <w:rPr>
                <w:noProof/>
                <w:webHidden/>
              </w:rPr>
              <w:fldChar w:fldCharType="end"/>
            </w:r>
          </w:hyperlink>
        </w:p>
        <w:p w14:paraId="0C4542DF" w14:textId="7F17713A" w:rsidR="007126FF" w:rsidRDefault="00000000">
          <w:pPr>
            <w:pStyle w:val="TDC2"/>
            <w:tabs>
              <w:tab w:val="right" w:leader="dot" w:pos="8629"/>
            </w:tabs>
            <w:rPr>
              <w:noProof/>
            </w:rPr>
          </w:pPr>
          <w:hyperlink w:anchor="_Toc148271466" w:history="1">
            <w:r w:rsidR="007126FF" w:rsidRPr="008B7905">
              <w:rPr>
                <w:rStyle w:val="Hipervnculo"/>
                <w:noProof/>
              </w:rPr>
              <w:t>2.2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_Toc148271466 \h </w:instrText>
            </w:r>
            <w:r w:rsidR="007126FF">
              <w:rPr>
                <w:noProof/>
                <w:webHidden/>
              </w:rPr>
            </w:r>
            <w:r w:rsidR="007126FF">
              <w:rPr>
                <w:noProof/>
                <w:webHidden/>
              </w:rPr>
              <w:fldChar w:fldCharType="separate"/>
            </w:r>
            <w:r w:rsidR="007126FF">
              <w:rPr>
                <w:noProof/>
                <w:webHidden/>
              </w:rPr>
              <w:t>36</w:t>
            </w:r>
            <w:r w:rsidR="007126FF">
              <w:rPr>
                <w:noProof/>
                <w:webHidden/>
              </w:rPr>
              <w:fldChar w:fldCharType="end"/>
            </w:r>
          </w:hyperlink>
        </w:p>
        <w:p w14:paraId="5823229A" w14:textId="4528A1E1" w:rsidR="007126FF" w:rsidRDefault="00000000">
          <w:pPr>
            <w:pStyle w:val="TDC3"/>
            <w:tabs>
              <w:tab w:val="right" w:leader="dot" w:pos="8629"/>
            </w:tabs>
            <w:rPr>
              <w:noProof/>
            </w:rPr>
          </w:pPr>
          <w:hyperlink w:anchor="_Toc148271467" w:history="1">
            <w:r w:rsidR="007126FF" w:rsidRPr="008B7905">
              <w:rPr>
                <w:rStyle w:val="Hipervnculo"/>
                <w:noProof/>
              </w:rPr>
              <w:t>2.2.1 Q1—Herramientas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_Toc148271467 \h </w:instrText>
            </w:r>
            <w:r w:rsidR="007126FF">
              <w:rPr>
                <w:noProof/>
                <w:webHidden/>
              </w:rPr>
            </w:r>
            <w:r w:rsidR="007126FF">
              <w:rPr>
                <w:noProof/>
                <w:webHidden/>
              </w:rPr>
              <w:fldChar w:fldCharType="separate"/>
            </w:r>
            <w:r w:rsidR="007126FF">
              <w:rPr>
                <w:noProof/>
                <w:webHidden/>
              </w:rPr>
              <w:t>37</w:t>
            </w:r>
            <w:r w:rsidR="007126FF">
              <w:rPr>
                <w:noProof/>
                <w:webHidden/>
              </w:rPr>
              <w:fldChar w:fldCharType="end"/>
            </w:r>
          </w:hyperlink>
        </w:p>
        <w:p w14:paraId="56F3539F" w14:textId="1C4E298A" w:rsidR="007126FF" w:rsidRDefault="00000000">
          <w:pPr>
            <w:pStyle w:val="TDC3"/>
            <w:tabs>
              <w:tab w:val="right" w:leader="dot" w:pos="8629"/>
            </w:tabs>
            <w:rPr>
              <w:noProof/>
            </w:rPr>
          </w:pPr>
          <w:hyperlink w:anchor="_Toc148271468" w:history="1">
            <w:r w:rsidR="007126FF" w:rsidRPr="008B7905">
              <w:rPr>
                <w:rStyle w:val="Hipervnculo"/>
                <w:noProof/>
              </w:rPr>
              <w:t>2.2.2 Q2—Registro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_Toc148271468 \h </w:instrText>
            </w:r>
            <w:r w:rsidR="007126FF">
              <w:rPr>
                <w:noProof/>
                <w:webHidden/>
              </w:rPr>
            </w:r>
            <w:r w:rsidR="007126FF">
              <w:rPr>
                <w:noProof/>
                <w:webHidden/>
              </w:rPr>
              <w:fldChar w:fldCharType="separate"/>
            </w:r>
            <w:r w:rsidR="007126FF">
              <w:rPr>
                <w:noProof/>
                <w:webHidden/>
              </w:rPr>
              <w:t>38</w:t>
            </w:r>
            <w:r w:rsidR="007126FF">
              <w:rPr>
                <w:noProof/>
                <w:webHidden/>
              </w:rPr>
              <w:fldChar w:fldCharType="end"/>
            </w:r>
          </w:hyperlink>
        </w:p>
        <w:p w14:paraId="4FDBE742" w14:textId="3915E4BD" w:rsidR="007126FF" w:rsidRDefault="00000000">
          <w:pPr>
            <w:pStyle w:val="TDC3"/>
            <w:tabs>
              <w:tab w:val="right" w:leader="dot" w:pos="8629"/>
            </w:tabs>
            <w:rPr>
              <w:noProof/>
            </w:rPr>
          </w:pPr>
          <w:hyperlink w:anchor="_Toc148271469" w:history="1">
            <w:r w:rsidR="007126FF" w:rsidRPr="008B7905">
              <w:rPr>
                <w:rStyle w:val="Hipervnculo"/>
                <w:noProof/>
              </w:rPr>
              <w:t>2.2.3 Q3—Contorneo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_Toc148271469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243A96A" w14:textId="52CD4E85" w:rsidR="007126FF" w:rsidRDefault="00000000">
          <w:pPr>
            <w:pStyle w:val="TDC3"/>
            <w:tabs>
              <w:tab w:val="right" w:leader="dot" w:pos="8629"/>
            </w:tabs>
            <w:rPr>
              <w:noProof/>
            </w:rPr>
          </w:pPr>
          <w:hyperlink w:anchor="_Toc148271470" w:history="1">
            <w:r w:rsidR="007126FF" w:rsidRPr="008B7905">
              <w:rPr>
                <w:rStyle w:val="Hipervnculo"/>
                <w:noProof/>
              </w:rPr>
              <w:t>2.2.4 Q4—Reconstrucción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_Toc148271470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38C72A90" w14:textId="42AB4F06" w:rsidR="007126FF" w:rsidRDefault="00000000">
          <w:pPr>
            <w:pStyle w:val="TDC3"/>
            <w:tabs>
              <w:tab w:val="right" w:leader="dot" w:pos="8629"/>
            </w:tabs>
            <w:rPr>
              <w:noProof/>
            </w:rPr>
          </w:pPr>
          <w:hyperlink w:anchor="_Toc148271471" w:history="1">
            <w:r w:rsidR="007126FF" w:rsidRPr="008B7905">
              <w:rPr>
                <w:rStyle w:val="Hipervnculo"/>
                <w:noProof/>
              </w:rPr>
              <w:t>2.2.5 Q5—Reconstrucción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_Toc148271471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BB8B519" w14:textId="00959F6E" w:rsidR="007126FF" w:rsidRDefault="00000000">
          <w:pPr>
            <w:pStyle w:val="TDC3"/>
            <w:tabs>
              <w:tab w:val="right" w:leader="dot" w:pos="8629"/>
            </w:tabs>
            <w:rPr>
              <w:noProof/>
            </w:rPr>
          </w:pPr>
          <w:hyperlink w:anchor="_Toc148271472" w:history="1">
            <w:r w:rsidR="007126FF" w:rsidRPr="008B7905">
              <w:rPr>
                <w:rStyle w:val="Hipervnculo"/>
                <w:noProof/>
              </w:rPr>
              <w:t>2.2.6 Q6—Interpolación de imágenes</w:t>
            </w:r>
            <w:r w:rsidR="007126FF">
              <w:rPr>
                <w:noProof/>
                <w:webHidden/>
              </w:rPr>
              <w:tab/>
            </w:r>
            <w:r w:rsidR="007126FF">
              <w:rPr>
                <w:noProof/>
                <w:webHidden/>
              </w:rPr>
              <w:fldChar w:fldCharType="begin"/>
            </w:r>
            <w:r w:rsidR="007126FF">
              <w:rPr>
                <w:noProof/>
                <w:webHidden/>
              </w:rPr>
              <w:instrText xml:space="preserve"> PAGEREF _Toc148271472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0808514F" w14:textId="3ED4E261" w:rsidR="007126FF" w:rsidRDefault="00000000">
          <w:pPr>
            <w:pStyle w:val="TDC3"/>
            <w:tabs>
              <w:tab w:val="right" w:leader="dot" w:pos="8629"/>
            </w:tabs>
            <w:rPr>
              <w:noProof/>
            </w:rPr>
          </w:pPr>
          <w:hyperlink w:anchor="_Toc148271473" w:history="1">
            <w:r w:rsidR="007126FF" w:rsidRPr="008B7905">
              <w:rPr>
                <w:rStyle w:val="Hipervnculo"/>
                <w:noProof/>
              </w:rPr>
              <w:t>2.2.7 Q7—Uso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_Toc148271473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4223F347" w14:textId="0C68A99B" w:rsidR="007126FF" w:rsidRDefault="00000000">
          <w:pPr>
            <w:pStyle w:val="TDC3"/>
            <w:tabs>
              <w:tab w:val="right" w:leader="dot" w:pos="8629"/>
            </w:tabs>
            <w:rPr>
              <w:noProof/>
            </w:rPr>
          </w:pPr>
          <w:hyperlink w:anchor="_Toc148271474" w:history="1">
            <w:r w:rsidR="007126FF" w:rsidRPr="008B7905">
              <w:rPr>
                <w:rStyle w:val="Hipervnculo"/>
                <w:noProof/>
              </w:rPr>
              <w:t>2.2.8 Q8—Uso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_Toc148271474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7838D1BE" w14:textId="5AC5F8B7" w:rsidR="007126FF" w:rsidRDefault="00000000">
          <w:pPr>
            <w:pStyle w:val="TDC3"/>
            <w:tabs>
              <w:tab w:val="right" w:leader="dot" w:pos="8629"/>
            </w:tabs>
            <w:rPr>
              <w:noProof/>
            </w:rPr>
          </w:pPr>
          <w:hyperlink w:anchor="_Toc148271475" w:history="1">
            <w:r w:rsidR="007126FF" w:rsidRPr="008B7905">
              <w:rPr>
                <w:rStyle w:val="Hipervnculo"/>
                <w:noProof/>
              </w:rPr>
              <w:t>2.2.9 Q9—Bloqueo de pesos</w:t>
            </w:r>
            <w:r w:rsidR="007126FF">
              <w:rPr>
                <w:noProof/>
                <w:webHidden/>
              </w:rPr>
              <w:tab/>
            </w:r>
            <w:r w:rsidR="007126FF">
              <w:rPr>
                <w:noProof/>
                <w:webHidden/>
              </w:rPr>
              <w:fldChar w:fldCharType="begin"/>
            </w:r>
            <w:r w:rsidR="007126FF">
              <w:rPr>
                <w:noProof/>
                <w:webHidden/>
              </w:rPr>
              <w:instrText xml:space="preserve"> PAGEREF _Toc148271475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36D355E4" w14:textId="5EE3BB70" w:rsidR="007126FF" w:rsidRDefault="00000000">
          <w:pPr>
            <w:pStyle w:val="TDC3"/>
            <w:tabs>
              <w:tab w:val="right" w:leader="dot" w:pos="8629"/>
            </w:tabs>
            <w:rPr>
              <w:noProof/>
            </w:rPr>
          </w:pPr>
          <w:hyperlink w:anchor="_Toc148271476" w:history="1">
            <w:r w:rsidR="007126FF" w:rsidRPr="008B7905">
              <w:rPr>
                <w:rStyle w:val="Hipervnculo"/>
                <w:noProof/>
              </w:rPr>
              <w:t>2.2.10 Q10—Métodos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_Toc148271476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6492ED02" w14:textId="7CC08C36" w:rsidR="007126FF" w:rsidRDefault="00000000">
          <w:pPr>
            <w:pStyle w:val="TDC3"/>
            <w:tabs>
              <w:tab w:val="right" w:leader="dot" w:pos="8629"/>
            </w:tabs>
            <w:rPr>
              <w:noProof/>
            </w:rPr>
          </w:pPr>
          <w:hyperlink w:anchor="_Toc148271477" w:history="1">
            <w:r w:rsidR="007126FF" w:rsidRPr="008B7905">
              <w:rPr>
                <w:rStyle w:val="Hipervnculo"/>
                <w:noProof/>
              </w:rPr>
              <w:t>2.2.11 Q11—Resolución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_Toc148271477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739B561E" w14:textId="46DB0039" w:rsidR="007126FF" w:rsidRDefault="00000000">
          <w:pPr>
            <w:pStyle w:val="TDC3"/>
            <w:tabs>
              <w:tab w:val="right" w:leader="dot" w:pos="8629"/>
            </w:tabs>
            <w:rPr>
              <w:noProof/>
            </w:rPr>
          </w:pPr>
          <w:hyperlink w:anchor="_Toc148271478" w:history="1">
            <w:r w:rsidR="007126FF" w:rsidRPr="008B7905">
              <w:rPr>
                <w:rStyle w:val="Hipervnculo"/>
                <w:noProof/>
              </w:rPr>
              <w:t>2.2.12 Q12—Localización de los puntos D2cc</w:t>
            </w:r>
            <w:r w:rsidR="007126FF">
              <w:rPr>
                <w:noProof/>
                <w:webHidden/>
              </w:rPr>
              <w:tab/>
            </w:r>
            <w:r w:rsidR="007126FF">
              <w:rPr>
                <w:noProof/>
                <w:webHidden/>
              </w:rPr>
              <w:fldChar w:fldCharType="begin"/>
            </w:r>
            <w:r w:rsidR="007126FF">
              <w:rPr>
                <w:noProof/>
                <w:webHidden/>
              </w:rPr>
              <w:instrText xml:space="preserve"> PAGEREF _Toc148271478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943A86C" w14:textId="4A867A2A" w:rsidR="007126FF" w:rsidRDefault="00000000">
          <w:pPr>
            <w:pStyle w:val="TDC3"/>
            <w:tabs>
              <w:tab w:val="right" w:leader="dot" w:pos="8629"/>
            </w:tabs>
            <w:rPr>
              <w:noProof/>
            </w:rPr>
          </w:pPr>
          <w:hyperlink w:anchor="_Toc148271479" w:history="1">
            <w:r w:rsidR="007126FF" w:rsidRPr="008B7905">
              <w:rPr>
                <w:rStyle w:val="Hipervnculo"/>
                <w:noProof/>
              </w:rPr>
              <w:t>2.2.13 Q13—Algoritmos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_Toc148271479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3A103E3" w14:textId="6F3BF43F" w:rsidR="007126FF" w:rsidRDefault="00000000">
          <w:pPr>
            <w:pStyle w:val="TDC1"/>
            <w:tabs>
              <w:tab w:val="right" w:leader="dot" w:pos="8629"/>
            </w:tabs>
            <w:rPr>
              <w:noProof/>
            </w:rPr>
          </w:pPr>
          <w:hyperlink w:anchor="_Toc148271480" w:history="1">
            <w:r w:rsidR="007126FF" w:rsidRPr="008B7905">
              <w:rPr>
                <w:rStyle w:val="Hipervnculo"/>
                <w:noProof/>
              </w:rPr>
              <w:t>3. Resultados</w:t>
            </w:r>
            <w:r w:rsidR="007126FF">
              <w:rPr>
                <w:noProof/>
                <w:webHidden/>
              </w:rPr>
              <w:tab/>
            </w:r>
            <w:r w:rsidR="007126FF">
              <w:rPr>
                <w:noProof/>
                <w:webHidden/>
              </w:rPr>
              <w:fldChar w:fldCharType="begin"/>
            </w:r>
            <w:r w:rsidR="007126FF">
              <w:rPr>
                <w:noProof/>
                <w:webHidden/>
              </w:rPr>
              <w:instrText xml:space="preserve"> PAGEREF _Toc148271480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731EEE55" w14:textId="400DF09F" w:rsidR="007126FF" w:rsidRDefault="00000000">
          <w:pPr>
            <w:pStyle w:val="TDC2"/>
            <w:tabs>
              <w:tab w:val="right" w:leader="dot" w:pos="8629"/>
            </w:tabs>
            <w:rPr>
              <w:noProof/>
            </w:rPr>
          </w:pPr>
          <w:hyperlink w:anchor="_Toc148271481" w:history="1">
            <w:r w:rsidR="007126FF" w:rsidRPr="008B7905">
              <w:rPr>
                <w:rStyle w:val="Hipervnculo"/>
                <w:noProof/>
              </w:rPr>
              <w:t>3.1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_Toc148271481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4AA2F0A" w14:textId="4EEB8042" w:rsidR="007126FF" w:rsidRDefault="00000000">
          <w:pPr>
            <w:pStyle w:val="TDC2"/>
            <w:tabs>
              <w:tab w:val="right" w:leader="dot" w:pos="8629"/>
            </w:tabs>
            <w:rPr>
              <w:noProof/>
            </w:rPr>
          </w:pPr>
          <w:hyperlink w:anchor="_Toc148271482" w:history="1">
            <w:r w:rsidR="007126FF" w:rsidRPr="008B7905">
              <w:rPr>
                <w:rStyle w:val="Hipervnculo"/>
                <w:noProof/>
              </w:rPr>
              <w:t>3.2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_Toc148271482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FDB455D" w14:textId="59FE9747" w:rsidR="007126FF" w:rsidRDefault="00000000">
          <w:pPr>
            <w:pStyle w:val="TDC2"/>
            <w:tabs>
              <w:tab w:val="right" w:leader="dot" w:pos="8629"/>
            </w:tabs>
            <w:rPr>
              <w:noProof/>
            </w:rPr>
          </w:pPr>
          <w:hyperlink w:anchor="_Toc148271483" w:history="1">
            <w:r w:rsidR="007126FF" w:rsidRPr="008B7905">
              <w:rPr>
                <w:rStyle w:val="Hipervnculo"/>
                <w:noProof/>
              </w:rPr>
              <w:t>3.3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_Toc148271483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6A00B322" w14:textId="3CBC1682" w:rsidR="007126FF" w:rsidRDefault="00000000">
          <w:pPr>
            <w:pStyle w:val="TDC3"/>
            <w:tabs>
              <w:tab w:val="right" w:leader="dot" w:pos="8629"/>
            </w:tabs>
            <w:rPr>
              <w:noProof/>
            </w:rPr>
          </w:pPr>
          <w:hyperlink w:anchor="_Toc148271484" w:history="1">
            <w:r w:rsidR="007126FF" w:rsidRPr="008B7905">
              <w:rPr>
                <w:rStyle w:val="Hipervnculo"/>
                <w:noProof/>
              </w:rPr>
              <w:t>3.3.1 A1—Herramientas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_Toc148271484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37E521F4" w14:textId="2E6DEF5B" w:rsidR="007126FF" w:rsidRDefault="00000000">
          <w:pPr>
            <w:pStyle w:val="TDC3"/>
            <w:tabs>
              <w:tab w:val="right" w:leader="dot" w:pos="8629"/>
            </w:tabs>
            <w:rPr>
              <w:noProof/>
            </w:rPr>
          </w:pPr>
          <w:hyperlink w:anchor="_Toc148271485" w:history="1">
            <w:r w:rsidR="007126FF" w:rsidRPr="008B7905">
              <w:rPr>
                <w:rStyle w:val="Hipervnculo"/>
                <w:noProof/>
              </w:rPr>
              <w:t>3.3.2 A2—Registro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_Toc148271485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6C54581E" w14:textId="0BA79B1F" w:rsidR="007126FF" w:rsidRDefault="00000000">
          <w:pPr>
            <w:pStyle w:val="TDC3"/>
            <w:tabs>
              <w:tab w:val="right" w:leader="dot" w:pos="8629"/>
            </w:tabs>
            <w:rPr>
              <w:noProof/>
            </w:rPr>
          </w:pPr>
          <w:hyperlink w:anchor="_Toc148271486" w:history="1">
            <w:r w:rsidR="007126FF" w:rsidRPr="008B7905">
              <w:rPr>
                <w:rStyle w:val="Hipervnculo"/>
                <w:noProof/>
              </w:rPr>
              <w:t>3.3.3 A3—Contorneo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_Toc148271486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7AC565DD" w14:textId="06754380" w:rsidR="007126FF" w:rsidRDefault="00000000">
          <w:pPr>
            <w:pStyle w:val="TDC3"/>
            <w:tabs>
              <w:tab w:val="right" w:leader="dot" w:pos="8629"/>
            </w:tabs>
            <w:rPr>
              <w:noProof/>
            </w:rPr>
          </w:pPr>
          <w:hyperlink w:anchor="_Toc148271487" w:history="1">
            <w:r w:rsidR="007126FF" w:rsidRPr="008B7905">
              <w:rPr>
                <w:rStyle w:val="Hipervnculo"/>
                <w:noProof/>
              </w:rPr>
              <w:t>3.3.4 A4—Reconstrucción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_Toc148271487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01E1CFF1" w14:textId="7D73B148" w:rsidR="007126FF" w:rsidRDefault="00000000">
          <w:pPr>
            <w:pStyle w:val="TDC3"/>
            <w:tabs>
              <w:tab w:val="right" w:leader="dot" w:pos="8629"/>
            </w:tabs>
            <w:rPr>
              <w:noProof/>
            </w:rPr>
          </w:pPr>
          <w:hyperlink w:anchor="_Toc148271488" w:history="1">
            <w:r w:rsidR="007126FF" w:rsidRPr="008B7905">
              <w:rPr>
                <w:rStyle w:val="Hipervnculo"/>
                <w:noProof/>
              </w:rPr>
              <w:t>3.3.5 A5—Reconstrucción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_Toc148271488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4EF2FF61" w14:textId="5644A9B0" w:rsidR="007126FF" w:rsidRDefault="00000000">
          <w:pPr>
            <w:pStyle w:val="TDC3"/>
            <w:tabs>
              <w:tab w:val="right" w:leader="dot" w:pos="8629"/>
            </w:tabs>
            <w:rPr>
              <w:noProof/>
            </w:rPr>
          </w:pPr>
          <w:hyperlink w:anchor="_Toc148271489" w:history="1">
            <w:r w:rsidR="007126FF" w:rsidRPr="008B7905">
              <w:rPr>
                <w:rStyle w:val="Hipervnculo"/>
                <w:noProof/>
              </w:rPr>
              <w:t>3.3.6 A6—Interpolación de imágenes</w:t>
            </w:r>
            <w:r w:rsidR="007126FF">
              <w:rPr>
                <w:noProof/>
                <w:webHidden/>
              </w:rPr>
              <w:tab/>
            </w:r>
            <w:r w:rsidR="007126FF">
              <w:rPr>
                <w:noProof/>
                <w:webHidden/>
              </w:rPr>
              <w:fldChar w:fldCharType="begin"/>
            </w:r>
            <w:r w:rsidR="007126FF">
              <w:rPr>
                <w:noProof/>
                <w:webHidden/>
              </w:rPr>
              <w:instrText xml:space="preserve"> PAGEREF _Toc148271489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5B3C1A3C" w14:textId="29F118C1" w:rsidR="007126FF" w:rsidRDefault="00000000">
          <w:pPr>
            <w:pStyle w:val="TDC3"/>
            <w:tabs>
              <w:tab w:val="right" w:leader="dot" w:pos="8629"/>
            </w:tabs>
            <w:rPr>
              <w:noProof/>
            </w:rPr>
          </w:pPr>
          <w:hyperlink w:anchor="_Toc148271490" w:history="1">
            <w:r w:rsidR="007126FF" w:rsidRPr="008B7905">
              <w:rPr>
                <w:rStyle w:val="Hipervnculo"/>
                <w:noProof/>
              </w:rPr>
              <w:t>3.3.7 A7—Uso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_Toc148271490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2BC75327" w14:textId="3B0DB988" w:rsidR="007126FF" w:rsidRDefault="00000000">
          <w:pPr>
            <w:pStyle w:val="TDC3"/>
            <w:tabs>
              <w:tab w:val="right" w:leader="dot" w:pos="8629"/>
            </w:tabs>
            <w:rPr>
              <w:noProof/>
            </w:rPr>
          </w:pPr>
          <w:hyperlink w:anchor="_Toc148271491" w:history="1">
            <w:r w:rsidR="007126FF" w:rsidRPr="008B7905">
              <w:rPr>
                <w:rStyle w:val="Hipervnculo"/>
                <w:noProof/>
              </w:rPr>
              <w:t>3.3.8 A8—Uso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_Toc148271491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18CDD377" w14:textId="466B94E3" w:rsidR="007126FF" w:rsidRDefault="00000000">
          <w:pPr>
            <w:pStyle w:val="TDC3"/>
            <w:tabs>
              <w:tab w:val="right" w:leader="dot" w:pos="8629"/>
            </w:tabs>
            <w:rPr>
              <w:noProof/>
            </w:rPr>
          </w:pPr>
          <w:hyperlink w:anchor="_Toc148271492" w:history="1">
            <w:r w:rsidR="007126FF" w:rsidRPr="008B7905">
              <w:rPr>
                <w:rStyle w:val="Hipervnculo"/>
                <w:noProof/>
              </w:rPr>
              <w:t>3.3.9 A9—Bloqueo de pesos</w:t>
            </w:r>
            <w:r w:rsidR="007126FF">
              <w:rPr>
                <w:noProof/>
                <w:webHidden/>
              </w:rPr>
              <w:tab/>
            </w:r>
            <w:r w:rsidR="007126FF">
              <w:rPr>
                <w:noProof/>
                <w:webHidden/>
              </w:rPr>
              <w:fldChar w:fldCharType="begin"/>
            </w:r>
            <w:r w:rsidR="007126FF">
              <w:rPr>
                <w:noProof/>
                <w:webHidden/>
              </w:rPr>
              <w:instrText xml:space="preserve"> PAGEREF _Toc148271492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B363CF8" w14:textId="705E842C" w:rsidR="007126FF" w:rsidRDefault="00000000">
          <w:pPr>
            <w:pStyle w:val="TDC3"/>
            <w:tabs>
              <w:tab w:val="right" w:leader="dot" w:pos="8629"/>
            </w:tabs>
            <w:rPr>
              <w:noProof/>
            </w:rPr>
          </w:pPr>
          <w:hyperlink w:anchor="_Toc148271493" w:history="1">
            <w:r w:rsidR="007126FF" w:rsidRPr="008B7905">
              <w:rPr>
                <w:rStyle w:val="Hipervnculo"/>
                <w:noProof/>
              </w:rPr>
              <w:t>3.3.10 A10—Métodos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_Toc148271493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5ACDCD89" w14:textId="020673E7" w:rsidR="007126FF" w:rsidRDefault="00000000">
          <w:pPr>
            <w:pStyle w:val="TDC3"/>
            <w:tabs>
              <w:tab w:val="right" w:leader="dot" w:pos="8629"/>
            </w:tabs>
            <w:rPr>
              <w:noProof/>
            </w:rPr>
          </w:pPr>
          <w:hyperlink w:anchor="_Toc148271494" w:history="1">
            <w:r w:rsidR="007126FF" w:rsidRPr="008B7905">
              <w:rPr>
                <w:rStyle w:val="Hipervnculo"/>
                <w:noProof/>
              </w:rPr>
              <w:t>3.3.11 A11—Resolución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_Toc148271494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452D9A3" w14:textId="2D857949" w:rsidR="007126FF" w:rsidRDefault="00000000">
          <w:pPr>
            <w:pStyle w:val="TDC3"/>
            <w:tabs>
              <w:tab w:val="right" w:leader="dot" w:pos="8629"/>
            </w:tabs>
            <w:rPr>
              <w:noProof/>
            </w:rPr>
          </w:pPr>
          <w:hyperlink w:anchor="_Toc148271495" w:history="1">
            <w:r w:rsidR="007126FF" w:rsidRPr="008B7905">
              <w:rPr>
                <w:rStyle w:val="Hipervnculo"/>
                <w:noProof/>
              </w:rPr>
              <w:t>3.3.12 A12—Localización de los puntos D2cc</w:t>
            </w:r>
            <w:r w:rsidR="007126FF">
              <w:rPr>
                <w:noProof/>
                <w:webHidden/>
              </w:rPr>
              <w:tab/>
            </w:r>
            <w:r w:rsidR="007126FF">
              <w:rPr>
                <w:noProof/>
                <w:webHidden/>
              </w:rPr>
              <w:fldChar w:fldCharType="begin"/>
            </w:r>
            <w:r w:rsidR="007126FF">
              <w:rPr>
                <w:noProof/>
                <w:webHidden/>
              </w:rPr>
              <w:instrText xml:space="preserve"> PAGEREF _Toc148271495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19740607" w14:textId="0134E7EB" w:rsidR="007126FF" w:rsidRDefault="00000000">
          <w:pPr>
            <w:pStyle w:val="TDC3"/>
            <w:tabs>
              <w:tab w:val="right" w:leader="dot" w:pos="8629"/>
            </w:tabs>
            <w:rPr>
              <w:noProof/>
            </w:rPr>
          </w:pPr>
          <w:hyperlink w:anchor="_Toc148271496" w:history="1">
            <w:r w:rsidR="007126FF" w:rsidRPr="008B7905">
              <w:rPr>
                <w:rStyle w:val="Hipervnculo"/>
                <w:noProof/>
              </w:rPr>
              <w:t>3.3.13 A13—Algoritmos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_Toc148271496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317FCC8" w14:textId="6A9DC62B" w:rsidR="007126FF" w:rsidRDefault="00000000">
          <w:pPr>
            <w:pStyle w:val="TDC1"/>
            <w:tabs>
              <w:tab w:val="right" w:leader="dot" w:pos="8629"/>
            </w:tabs>
            <w:rPr>
              <w:noProof/>
            </w:rPr>
          </w:pPr>
          <w:hyperlink w:anchor="_Toc148271497" w:history="1">
            <w:r w:rsidR="007126FF" w:rsidRPr="008B7905">
              <w:rPr>
                <w:rStyle w:val="Hipervnculo"/>
                <w:noProof/>
              </w:rPr>
              <w:t>4. Artículos</w:t>
            </w:r>
            <w:r w:rsidR="007126FF">
              <w:rPr>
                <w:noProof/>
                <w:webHidden/>
              </w:rPr>
              <w:tab/>
            </w:r>
            <w:r w:rsidR="007126FF">
              <w:rPr>
                <w:noProof/>
                <w:webHidden/>
              </w:rPr>
              <w:fldChar w:fldCharType="begin"/>
            </w:r>
            <w:r w:rsidR="007126FF">
              <w:rPr>
                <w:noProof/>
                <w:webHidden/>
              </w:rPr>
              <w:instrText xml:space="preserve"> PAGEREF _Toc148271497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A494E04" w14:textId="5F69F258" w:rsidR="007126FF" w:rsidRDefault="00000000">
          <w:pPr>
            <w:pStyle w:val="TDC2"/>
            <w:tabs>
              <w:tab w:val="right" w:leader="dot" w:pos="8629"/>
            </w:tabs>
            <w:rPr>
              <w:noProof/>
            </w:rPr>
          </w:pPr>
          <w:hyperlink w:anchor="_Toc148271498" w:history="1">
            <w:r w:rsidR="007126FF" w:rsidRPr="008B7905">
              <w:rPr>
                <w:rStyle w:val="Hipervnculo"/>
                <w:noProof/>
              </w:rPr>
              <w:t>4.1 A method to incorporate interstitial components into the TPS gynecologic rigid applicator library.</w:t>
            </w:r>
            <w:r w:rsidR="007126FF">
              <w:rPr>
                <w:noProof/>
                <w:webHidden/>
              </w:rPr>
              <w:tab/>
            </w:r>
            <w:r w:rsidR="007126FF">
              <w:rPr>
                <w:noProof/>
                <w:webHidden/>
              </w:rPr>
              <w:fldChar w:fldCharType="begin"/>
            </w:r>
            <w:r w:rsidR="007126FF">
              <w:rPr>
                <w:noProof/>
                <w:webHidden/>
              </w:rPr>
              <w:instrText xml:space="preserve"> PAGEREF _Toc148271498 \h </w:instrText>
            </w:r>
            <w:r w:rsidR="007126FF">
              <w:rPr>
                <w:noProof/>
                <w:webHidden/>
              </w:rPr>
            </w:r>
            <w:r w:rsidR="007126FF">
              <w:rPr>
                <w:noProof/>
                <w:webHidden/>
              </w:rPr>
              <w:fldChar w:fldCharType="separate"/>
            </w:r>
            <w:r w:rsidR="007126FF">
              <w:rPr>
                <w:noProof/>
                <w:webHidden/>
              </w:rPr>
              <w:t>48</w:t>
            </w:r>
            <w:r w:rsidR="007126FF">
              <w:rPr>
                <w:noProof/>
                <w:webHidden/>
              </w:rPr>
              <w:fldChar w:fldCharType="end"/>
            </w:r>
          </w:hyperlink>
        </w:p>
        <w:p w14:paraId="09429C44" w14:textId="605FF17F" w:rsidR="007126FF" w:rsidRDefault="00000000">
          <w:pPr>
            <w:pStyle w:val="TDC2"/>
            <w:tabs>
              <w:tab w:val="right" w:leader="dot" w:pos="8629"/>
            </w:tabs>
            <w:rPr>
              <w:noProof/>
            </w:rPr>
          </w:pPr>
          <w:hyperlink w:anchor="_Toc148271499" w:history="1">
            <w:r w:rsidR="007126FF" w:rsidRPr="008B7905">
              <w:rPr>
                <w:rStyle w:val="Hipervnculo"/>
                <w:noProof/>
              </w:rPr>
              <w:t>4.2 Pre-plan technique feasibility in multi-interstitial/endocavitary perineal gynecological brachytherapy.</w:t>
            </w:r>
            <w:r w:rsidR="007126FF">
              <w:rPr>
                <w:noProof/>
                <w:webHidden/>
              </w:rPr>
              <w:tab/>
            </w:r>
            <w:r w:rsidR="007126FF">
              <w:rPr>
                <w:noProof/>
                <w:webHidden/>
              </w:rPr>
              <w:fldChar w:fldCharType="begin"/>
            </w:r>
            <w:r w:rsidR="007126FF">
              <w:rPr>
                <w:noProof/>
                <w:webHidden/>
              </w:rPr>
              <w:instrText xml:space="preserve"> PAGEREF _Toc148271499 \h </w:instrText>
            </w:r>
            <w:r w:rsidR="007126FF">
              <w:rPr>
                <w:noProof/>
                <w:webHidden/>
              </w:rPr>
            </w:r>
            <w:r w:rsidR="007126FF">
              <w:rPr>
                <w:noProof/>
                <w:webHidden/>
              </w:rPr>
              <w:fldChar w:fldCharType="separate"/>
            </w:r>
            <w:r w:rsidR="007126FF">
              <w:rPr>
                <w:noProof/>
                <w:webHidden/>
              </w:rPr>
              <w:t>56</w:t>
            </w:r>
            <w:r w:rsidR="007126FF">
              <w:rPr>
                <w:noProof/>
                <w:webHidden/>
              </w:rPr>
              <w:fldChar w:fldCharType="end"/>
            </w:r>
          </w:hyperlink>
        </w:p>
        <w:p w14:paraId="5B7181A4" w14:textId="4C5F0056" w:rsidR="007126FF" w:rsidRDefault="00000000">
          <w:pPr>
            <w:pStyle w:val="TDC2"/>
            <w:tabs>
              <w:tab w:val="right" w:leader="dot" w:pos="8629"/>
            </w:tabs>
            <w:rPr>
              <w:noProof/>
            </w:rPr>
          </w:pPr>
          <w:hyperlink w:anchor="_Toc148271500" w:history="1">
            <w:r w:rsidR="007126FF" w:rsidRPr="008B7905">
              <w:rPr>
                <w:rStyle w:val="Hipervnculo"/>
                <w:noProof/>
              </w:rPr>
              <w:t>4.3 Review on Treatment Planning Systems for Cervix Brachytherapy (Interventional Radiotherapy): Some Desirable and Convenient Practical Aspects to Be Implemented from Radiation Oncologist and Medical Physics Perspectives.</w:t>
            </w:r>
            <w:r w:rsidR="007126FF">
              <w:rPr>
                <w:noProof/>
                <w:webHidden/>
              </w:rPr>
              <w:tab/>
            </w:r>
            <w:r w:rsidR="007126FF">
              <w:rPr>
                <w:noProof/>
                <w:webHidden/>
              </w:rPr>
              <w:fldChar w:fldCharType="begin"/>
            </w:r>
            <w:r w:rsidR="007126FF">
              <w:rPr>
                <w:noProof/>
                <w:webHidden/>
              </w:rPr>
              <w:instrText xml:space="preserve"> PAGEREF _Toc148271500 \h </w:instrText>
            </w:r>
            <w:r w:rsidR="007126FF">
              <w:rPr>
                <w:noProof/>
                <w:webHidden/>
              </w:rPr>
            </w:r>
            <w:r w:rsidR="007126FF">
              <w:rPr>
                <w:noProof/>
                <w:webHidden/>
              </w:rPr>
              <w:fldChar w:fldCharType="separate"/>
            </w:r>
            <w:r w:rsidR="007126FF">
              <w:rPr>
                <w:noProof/>
                <w:webHidden/>
              </w:rPr>
              <w:t>62</w:t>
            </w:r>
            <w:r w:rsidR="007126FF">
              <w:rPr>
                <w:noProof/>
                <w:webHidden/>
              </w:rPr>
              <w:fldChar w:fldCharType="end"/>
            </w:r>
          </w:hyperlink>
        </w:p>
        <w:p w14:paraId="2C875F79" w14:textId="5EFB357B" w:rsidR="007126FF" w:rsidRDefault="00000000">
          <w:pPr>
            <w:pStyle w:val="TDC1"/>
            <w:tabs>
              <w:tab w:val="right" w:leader="dot" w:pos="8629"/>
            </w:tabs>
            <w:rPr>
              <w:noProof/>
            </w:rPr>
          </w:pPr>
          <w:hyperlink w:anchor="_Toc148271501" w:history="1">
            <w:r w:rsidR="007126FF" w:rsidRPr="008B7905">
              <w:rPr>
                <w:rStyle w:val="Hipervnculo"/>
                <w:noProof/>
              </w:rPr>
              <w:t>5. Discusión</w:t>
            </w:r>
            <w:r w:rsidR="007126FF">
              <w:rPr>
                <w:noProof/>
                <w:webHidden/>
              </w:rPr>
              <w:tab/>
            </w:r>
            <w:r w:rsidR="007126FF">
              <w:rPr>
                <w:noProof/>
                <w:webHidden/>
              </w:rPr>
              <w:fldChar w:fldCharType="begin"/>
            </w:r>
            <w:r w:rsidR="007126FF">
              <w:rPr>
                <w:noProof/>
                <w:webHidden/>
              </w:rPr>
              <w:instrText xml:space="preserve"> PAGEREF _Toc148271501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60667833" w14:textId="661D121C" w:rsidR="007126FF" w:rsidRDefault="00000000">
          <w:pPr>
            <w:pStyle w:val="TDC2"/>
            <w:tabs>
              <w:tab w:val="right" w:leader="dot" w:pos="8629"/>
            </w:tabs>
            <w:rPr>
              <w:noProof/>
            </w:rPr>
          </w:pPr>
          <w:hyperlink w:anchor="_Toc148271502" w:history="1">
            <w:r w:rsidR="007126FF" w:rsidRPr="008B7905">
              <w:rPr>
                <w:rStyle w:val="Hipervnculo"/>
                <w:noProof/>
              </w:rPr>
              <w:t>5.1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_Toc148271502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561E3529" w14:textId="201BF045" w:rsidR="007126FF" w:rsidRDefault="00000000">
          <w:pPr>
            <w:pStyle w:val="TDC2"/>
            <w:tabs>
              <w:tab w:val="right" w:leader="dot" w:pos="8629"/>
            </w:tabs>
            <w:rPr>
              <w:noProof/>
            </w:rPr>
          </w:pPr>
          <w:hyperlink w:anchor="_Toc148271503" w:history="1">
            <w:r w:rsidR="007126FF" w:rsidRPr="008B7905">
              <w:rPr>
                <w:rStyle w:val="Hipervnculo"/>
                <w:noProof/>
              </w:rPr>
              <w:t>5.2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_Toc148271503 \h </w:instrText>
            </w:r>
            <w:r w:rsidR="007126FF">
              <w:rPr>
                <w:noProof/>
                <w:webHidden/>
              </w:rPr>
            </w:r>
            <w:r w:rsidR="007126FF">
              <w:rPr>
                <w:noProof/>
                <w:webHidden/>
              </w:rPr>
              <w:fldChar w:fldCharType="separate"/>
            </w:r>
            <w:r w:rsidR="007126FF">
              <w:rPr>
                <w:noProof/>
                <w:webHidden/>
              </w:rPr>
              <w:t>80</w:t>
            </w:r>
            <w:r w:rsidR="007126FF">
              <w:rPr>
                <w:noProof/>
                <w:webHidden/>
              </w:rPr>
              <w:fldChar w:fldCharType="end"/>
            </w:r>
          </w:hyperlink>
        </w:p>
        <w:p w14:paraId="5FEA50AA" w14:textId="19C93233" w:rsidR="007126FF" w:rsidRDefault="00000000">
          <w:pPr>
            <w:pStyle w:val="TDC2"/>
            <w:tabs>
              <w:tab w:val="right" w:leader="dot" w:pos="8629"/>
            </w:tabs>
            <w:rPr>
              <w:noProof/>
            </w:rPr>
          </w:pPr>
          <w:hyperlink w:anchor="_Toc148271504" w:history="1">
            <w:r w:rsidR="007126FF" w:rsidRPr="008B7905">
              <w:rPr>
                <w:rStyle w:val="Hipervnculo"/>
                <w:noProof/>
              </w:rPr>
              <w:t>5.3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_Toc148271504 \h </w:instrText>
            </w:r>
            <w:r w:rsidR="007126FF">
              <w:rPr>
                <w:noProof/>
                <w:webHidden/>
              </w:rPr>
            </w:r>
            <w:r w:rsidR="007126FF">
              <w:rPr>
                <w:noProof/>
                <w:webHidden/>
              </w:rPr>
              <w:fldChar w:fldCharType="separate"/>
            </w:r>
            <w:r w:rsidR="007126FF">
              <w:rPr>
                <w:noProof/>
                <w:webHidden/>
              </w:rPr>
              <w:t>83</w:t>
            </w:r>
            <w:r w:rsidR="007126FF">
              <w:rPr>
                <w:noProof/>
                <w:webHidden/>
              </w:rPr>
              <w:fldChar w:fldCharType="end"/>
            </w:r>
          </w:hyperlink>
        </w:p>
        <w:p w14:paraId="3B2583BE" w14:textId="2D1A0300" w:rsidR="007126FF" w:rsidRDefault="00000000">
          <w:pPr>
            <w:pStyle w:val="TDC2"/>
            <w:tabs>
              <w:tab w:val="right" w:leader="dot" w:pos="8629"/>
            </w:tabs>
            <w:rPr>
              <w:noProof/>
            </w:rPr>
          </w:pPr>
          <w:hyperlink w:anchor="_Toc148271505" w:history="1">
            <w:r w:rsidR="007126FF" w:rsidRPr="008B7905">
              <w:rPr>
                <w:rStyle w:val="Hipervnculo"/>
                <w:noProof/>
              </w:rPr>
              <w:t>5.4 Discusión general</w:t>
            </w:r>
            <w:r w:rsidR="007126FF">
              <w:rPr>
                <w:noProof/>
                <w:webHidden/>
              </w:rPr>
              <w:tab/>
            </w:r>
            <w:r w:rsidR="007126FF">
              <w:rPr>
                <w:noProof/>
                <w:webHidden/>
              </w:rPr>
              <w:fldChar w:fldCharType="begin"/>
            </w:r>
            <w:r w:rsidR="007126FF">
              <w:rPr>
                <w:noProof/>
                <w:webHidden/>
              </w:rPr>
              <w:instrText xml:space="preserve"> PAGEREF _Toc148271505 \h </w:instrText>
            </w:r>
            <w:r w:rsidR="007126FF">
              <w:rPr>
                <w:noProof/>
                <w:webHidden/>
              </w:rPr>
            </w:r>
            <w:r w:rsidR="007126FF">
              <w:rPr>
                <w:noProof/>
                <w:webHidden/>
              </w:rPr>
              <w:fldChar w:fldCharType="separate"/>
            </w:r>
            <w:r w:rsidR="007126FF">
              <w:rPr>
                <w:noProof/>
                <w:webHidden/>
              </w:rPr>
              <w:t>84</w:t>
            </w:r>
            <w:r w:rsidR="007126FF">
              <w:rPr>
                <w:noProof/>
                <w:webHidden/>
              </w:rPr>
              <w:fldChar w:fldCharType="end"/>
            </w:r>
          </w:hyperlink>
        </w:p>
        <w:p w14:paraId="293BDEC6" w14:textId="75D62B42" w:rsidR="007126FF" w:rsidRDefault="00000000">
          <w:pPr>
            <w:pStyle w:val="TDC1"/>
            <w:tabs>
              <w:tab w:val="right" w:leader="dot" w:pos="8629"/>
            </w:tabs>
            <w:rPr>
              <w:noProof/>
            </w:rPr>
          </w:pPr>
          <w:hyperlink w:anchor="_Toc148271506" w:history="1">
            <w:r w:rsidR="007126FF" w:rsidRPr="008B7905">
              <w:rPr>
                <w:rStyle w:val="Hipervnculo"/>
                <w:noProof/>
              </w:rPr>
              <w:t>Bibliografía</w:t>
            </w:r>
            <w:r w:rsidR="007126FF">
              <w:rPr>
                <w:noProof/>
                <w:webHidden/>
              </w:rPr>
              <w:tab/>
            </w:r>
            <w:r w:rsidR="007126FF">
              <w:rPr>
                <w:noProof/>
                <w:webHidden/>
              </w:rPr>
              <w:fldChar w:fldCharType="begin"/>
            </w:r>
            <w:r w:rsidR="007126FF">
              <w:rPr>
                <w:noProof/>
                <w:webHidden/>
              </w:rPr>
              <w:instrText xml:space="preserve"> PAGEREF _Toc148271506 \h </w:instrText>
            </w:r>
            <w:r w:rsidR="007126FF">
              <w:rPr>
                <w:noProof/>
                <w:webHidden/>
              </w:rPr>
            </w:r>
            <w:r w:rsidR="007126FF">
              <w:rPr>
                <w:noProof/>
                <w:webHidden/>
              </w:rPr>
              <w:fldChar w:fldCharType="separate"/>
            </w:r>
            <w:r w:rsidR="007126FF">
              <w:rPr>
                <w:noProof/>
                <w:webHidden/>
              </w:rPr>
              <w:t>90</w:t>
            </w:r>
            <w:r w:rsidR="007126FF">
              <w:rPr>
                <w:noProof/>
                <w:webHidden/>
              </w:rPr>
              <w:fldChar w:fldCharType="end"/>
            </w:r>
          </w:hyperlink>
        </w:p>
        <w:p w14:paraId="1652C64E" w14:textId="78DE2818" w:rsidR="009574C6" w:rsidRDefault="00E223CA">
          <w:r>
            <w:fldChar w:fldCharType="end"/>
          </w:r>
          <w:commentRangeEnd w:id="0"/>
          <w:r w:rsidR="00AC1B4D">
            <w:rPr>
              <w:rStyle w:val="Refdecomentario"/>
            </w:rPr>
            <w:commentReference w:id="0"/>
          </w:r>
        </w:p>
      </w:sdtContent>
    </w:sdt>
    <w:p w14:paraId="008E5D6E" w14:textId="77777777" w:rsidR="009574C6" w:rsidRDefault="00E223CA">
      <w:pPr>
        <w:pStyle w:val="Ttulo1"/>
      </w:pPr>
      <w:bookmarkStart w:id="1" w:name="_Toc148271423"/>
      <w:bookmarkStart w:id="2" w:name="abstract"/>
      <w:r>
        <w:t>Abstract</w:t>
      </w:r>
      <w:bookmarkEnd w:id="1"/>
    </w:p>
    <w:p w14:paraId="70A2F630" w14:textId="77777777" w:rsidR="009574C6" w:rsidRDefault="00E223CA">
      <w:pPr>
        <w:pStyle w:val="FirstParagraph"/>
      </w:pPr>
      <w:r>
        <w:t>Por hacer</w:t>
      </w:r>
    </w:p>
    <w:p w14:paraId="36CB763E" w14:textId="77777777" w:rsidR="009574C6" w:rsidRDefault="00E223CA">
      <w:r>
        <w:br w:type="page"/>
      </w:r>
    </w:p>
    <w:p w14:paraId="3683EFA2" w14:textId="77777777" w:rsidR="009574C6" w:rsidRDefault="00E223CA">
      <w:pPr>
        <w:pStyle w:val="Ttulo1"/>
      </w:pPr>
      <w:bookmarkStart w:id="3" w:name="_Toc148271424"/>
      <w:bookmarkStart w:id="4" w:name="introducción"/>
      <w:bookmarkEnd w:id="2"/>
      <w:r>
        <w:lastRenderedPageBreak/>
        <w:t>1. Introducción</w:t>
      </w:r>
      <w:bookmarkEnd w:id="3"/>
    </w:p>
    <w:p w14:paraId="7E8CDBC9" w14:textId="77777777" w:rsidR="009574C6" w:rsidRDefault="00E223CA">
      <w:pPr>
        <w:pStyle w:val="Ttulo2"/>
      </w:pPr>
      <w:bookmarkStart w:id="5" w:name="_Toc148271425"/>
      <w:bookmarkStart w:id="6" w:name="braquiterapia-ginecológica"/>
      <w:r>
        <w:t>1.1 Braquiterapia ginecológica</w:t>
      </w:r>
      <w:bookmarkEnd w:id="5"/>
    </w:p>
    <w:p w14:paraId="7CD8A839" w14:textId="77777777" w:rsidR="009574C6" w:rsidRDefault="00E223CA" w:rsidP="00610AC2">
      <w:pPr>
        <w:pStyle w:val="FirstParagraph"/>
        <w:jc w:val="both"/>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14:paraId="1EBA9CCD" w14:textId="77777777" w:rsidR="009574C6" w:rsidRDefault="00E223CA" w:rsidP="00610AC2">
      <w:pPr>
        <w:pStyle w:val="Textoindependiente"/>
        <w:jc w:val="both"/>
      </w:pPr>
      <w:r>
        <w:t>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1</w:t>
        </w:r>
      </w:hyperlink>
      <w:r>
        <w:t>.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2</w:t>
        </w:r>
      </w:hyperlink>
      <w:r>
        <w:rPr>
          <w:vertAlign w:val="superscript"/>
        </w:rPr>
        <w:t>–</w:t>
      </w:r>
      <w:hyperlink w:anchor="ref-thetrea1949b">
        <w:r>
          <w:rPr>
            <w:rStyle w:val="Hipervnculo"/>
            <w:vertAlign w:val="superscript"/>
          </w:rPr>
          <w:t>4</w:t>
        </w:r>
      </w:hyperlink>
      <w:r>
        <w:t>.</w:t>
      </w:r>
    </w:p>
    <w:p w14:paraId="781E3551" w14:textId="77777777" w:rsidR="009574C6" w:rsidRDefault="00E223CA" w:rsidP="00610AC2">
      <w:pPr>
        <w:pStyle w:val="Ttulo3"/>
        <w:jc w:val="both"/>
      </w:pPr>
      <w:bookmarkStart w:id="7" w:name="_Toc148271426"/>
      <w:bookmarkStart w:id="8" w:name="X20c538c65cf3df8e8203cc27d684732b4714d91"/>
      <w:commentRangeStart w:id="9"/>
      <w:commentRangeStart w:id="10"/>
      <w:r>
        <w:t>1.1.1 Ventajas de BT frente a la radioterapia de haces externos (EBRT)</w:t>
      </w:r>
      <w:bookmarkEnd w:id="7"/>
      <w:commentRangeEnd w:id="9"/>
      <w:r>
        <w:rPr>
          <w:rStyle w:val="Refdecomentario"/>
          <w:rFonts w:ascii="Cambria" w:eastAsia="Cambria" w:hAnsi="Cambria"/>
          <w:b w:val="0"/>
          <w:bCs w:val="0"/>
          <w:color w:val="auto"/>
        </w:rPr>
        <w:commentReference w:id="9"/>
      </w:r>
      <w:commentRangeEnd w:id="10"/>
      <w:r w:rsidR="00383AA8">
        <w:rPr>
          <w:rStyle w:val="Refdecomentario"/>
          <w:rFonts w:ascii="Cambria" w:eastAsia="Cambria" w:hAnsi="Cambria"/>
          <w:b w:val="0"/>
          <w:bCs w:val="0"/>
          <w:color w:val="auto"/>
        </w:rPr>
        <w:commentReference w:id="10"/>
      </w:r>
    </w:p>
    <w:p w14:paraId="39F06441" w14:textId="77777777" w:rsidR="009574C6" w:rsidRDefault="00E223CA" w:rsidP="00610AC2">
      <w:pPr>
        <w:pStyle w:val="FirstParagraph"/>
        <w:jc w:val="both"/>
      </w:pPr>
      <w:r>
        <w:t>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14:paraId="5642E6F5" w14:textId="76735FF4" w:rsidR="009574C6" w:rsidRDefault="00E223CA" w:rsidP="00610AC2">
      <w:pPr>
        <w:pStyle w:val="Textoindependiente"/>
        <w:jc w:val="both"/>
      </w:pPr>
      <w:r>
        <w:t xml:space="preserve">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w:t>
      </w:r>
      <w:commentRangeStart w:id="11"/>
      <w:commentRangeStart w:id="12"/>
      <w:r>
        <w:t>proximidades</w:t>
      </w:r>
      <w:commentRangeEnd w:id="11"/>
      <w:r w:rsidR="005D7DA6">
        <w:rPr>
          <w:rStyle w:val="Refdecomentario"/>
        </w:rPr>
        <w:commentReference w:id="11"/>
      </w:r>
      <w:commentRangeEnd w:id="12"/>
      <w:r w:rsidR="00383AA8">
        <w:rPr>
          <w:rStyle w:val="Refdecomentario"/>
        </w:rPr>
        <w:commentReference w:id="12"/>
      </w:r>
      <w:ins w:id="13" w:author="Antonio Otal Palacin" w:date="2023-11-18T17:50:00Z">
        <w:r w:rsidR="00383AA8">
          <w:t xml:space="preserve"> </w:t>
        </w:r>
      </w:ins>
      <w:ins w:id="14" w:author="Antonio Otal Palacin" w:date="2023-11-18T17:52:00Z">
        <w:r w:rsidR="00383AA8">
          <w:t>de los volúmenes que se pretenden cubrir con la dosis pre</w:t>
        </w:r>
      </w:ins>
      <w:ins w:id="15" w:author="Antonio Otal Palacin" w:date="2023-11-18T17:53:00Z">
        <w:r w:rsidR="00383AA8">
          <w:t>s</w:t>
        </w:r>
      </w:ins>
      <w:ins w:id="16" w:author="Antonio Otal Palacin" w:date="2023-11-18T17:52:00Z">
        <w:r w:rsidR="00383AA8">
          <w:t>crita</w:t>
        </w:r>
      </w:ins>
      <w:r>
        <w:t>.</w:t>
      </w:r>
      <w:ins w:id="17" w:author="Antonio Otal Palacin" w:date="2023-11-18T17:50:00Z">
        <w:r w:rsidR="00383AA8">
          <w:t xml:space="preserve"> </w:t>
        </w:r>
      </w:ins>
    </w:p>
    <w:p w14:paraId="5FA31A92" w14:textId="77777777" w:rsidR="009574C6" w:rsidRDefault="00E223CA" w:rsidP="00610AC2">
      <w:pPr>
        <w:pStyle w:val="Ttulo3"/>
        <w:jc w:val="both"/>
      </w:pPr>
      <w:bookmarkStart w:id="18" w:name="_Toc148271427"/>
      <w:bookmarkStart w:id="19" w:name="inconvenientes-de-bt-frente-a-ebrt"/>
      <w:bookmarkEnd w:id="8"/>
      <w:commentRangeStart w:id="20"/>
      <w:commentRangeStart w:id="21"/>
      <w:r>
        <w:t>1.1.2 Inconvenientes de BT frente a EBRT</w:t>
      </w:r>
      <w:bookmarkEnd w:id="18"/>
      <w:commentRangeEnd w:id="20"/>
      <w:r w:rsidR="005D7DA6">
        <w:rPr>
          <w:rStyle w:val="Refdecomentario"/>
          <w:rFonts w:ascii="Cambria" w:eastAsia="Cambria" w:hAnsi="Cambria"/>
          <w:b w:val="0"/>
          <w:bCs w:val="0"/>
          <w:color w:val="auto"/>
        </w:rPr>
        <w:commentReference w:id="20"/>
      </w:r>
      <w:commentRangeEnd w:id="21"/>
      <w:r w:rsidR="00DF100A">
        <w:rPr>
          <w:rStyle w:val="Refdecomentario"/>
          <w:rFonts w:ascii="Cambria" w:eastAsia="Cambria" w:hAnsi="Cambria"/>
          <w:b w:val="0"/>
          <w:bCs w:val="0"/>
          <w:color w:val="auto"/>
        </w:rPr>
        <w:commentReference w:id="21"/>
      </w:r>
    </w:p>
    <w:p w14:paraId="0F3F3D84" w14:textId="77777777" w:rsidR="009574C6" w:rsidRDefault="00E223CA" w:rsidP="00610AC2">
      <w:pPr>
        <w:pStyle w:val="FirstParagraph"/>
        <w:jc w:val="both"/>
      </w:pPr>
      <w:r>
        <w:t>Los inconvenientes de la braquiterapia comparada con la EBRT incluyen:</w:t>
      </w:r>
    </w:p>
    <w:p w14:paraId="0827A8B4" w14:textId="77777777" w:rsidR="009574C6" w:rsidRDefault="00E223CA" w:rsidP="00610AC2">
      <w:pPr>
        <w:numPr>
          <w:ilvl w:val="0"/>
          <w:numId w:val="2"/>
        </w:numPr>
        <w:jc w:val="both"/>
      </w:pPr>
      <w:r>
        <w:lastRenderedPageBreak/>
        <w:t>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14:paraId="747FBA42" w14:textId="77777777" w:rsidR="009574C6" w:rsidRDefault="00E223CA" w:rsidP="00610AC2">
      <w:pPr>
        <w:numPr>
          <w:ilvl w:val="0"/>
          <w:numId w:val="2"/>
        </w:numPr>
        <w:jc w:val="both"/>
      </w:pPr>
      <w:r>
        <w:t>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63197102" w14:textId="77777777" w:rsidR="009574C6" w:rsidRDefault="00E223CA" w:rsidP="00610AC2">
      <w:pPr>
        <w:numPr>
          <w:ilvl w:val="0"/>
          <w:numId w:val="2"/>
        </w:numPr>
        <w:jc w:val="both"/>
      </w:pPr>
      <w:r>
        <w:t>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p w14:paraId="62113D74" w14:textId="77777777" w:rsidR="009574C6" w:rsidRDefault="00E223CA" w:rsidP="00610AC2">
      <w:pPr>
        <w:pStyle w:val="Ttulo3"/>
        <w:jc w:val="both"/>
      </w:pPr>
      <w:bookmarkStart w:id="22" w:name="_Toc148271428"/>
      <w:bookmarkStart w:id="23" w:name="tipos-de-tumores-ginecológicos"/>
      <w:bookmarkEnd w:id="19"/>
      <w:commentRangeStart w:id="24"/>
      <w:commentRangeStart w:id="25"/>
      <w:r>
        <w:t>1.1.3 Tipos de tumores ginecológicos</w:t>
      </w:r>
      <w:bookmarkEnd w:id="22"/>
      <w:commentRangeEnd w:id="24"/>
      <w:r w:rsidR="00313291">
        <w:rPr>
          <w:rStyle w:val="Refdecomentario"/>
          <w:rFonts w:ascii="Cambria" w:eastAsia="Cambria" w:hAnsi="Cambria"/>
          <w:b w:val="0"/>
          <w:bCs w:val="0"/>
          <w:color w:val="auto"/>
        </w:rPr>
        <w:commentReference w:id="24"/>
      </w:r>
      <w:commentRangeEnd w:id="25"/>
      <w:r w:rsidR="00590699">
        <w:rPr>
          <w:rStyle w:val="Refdecomentario"/>
          <w:rFonts w:ascii="Cambria" w:eastAsia="Cambria" w:hAnsi="Cambria"/>
          <w:b w:val="0"/>
          <w:bCs w:val="0"/>
          <w:color w:val="auto"/>
        </w:rPr>
        <w:commentReference w:id="25"/>
      </w:r>
    </w:p>
    <w:p w14:paraId="4A6F8247" w14:textId="77777777" w:rsidR="009574C6" w:rsidRDefault="00E223CA" w:rsidP="00610AC2">
      <w:pPr>
        <w:pStyle w:val="FirstParagraph"/>
        <w:jc w:val="both"/>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32E5B04A" w14:textId="77777777" w:rsidR="009574C6" w:rsidRDefault="00E223CA" w:rsidP="00610AC2">
      <w:pPr>
        <w:numPr>
          <w:ilvl w:val="0"/>
          <w:numId w:val="3"/>
        </w:numPr>
        <w:jc w:val="both"/>
      </w:pPr>
      <w:r>
        <w:rPr>
          <w:b/>
          <w:bCs/>
        </w:rPr>
        <w:t>Cáncer de cuello uterino</w:t>
      </w:r>
      <w:r>
        <w:t>: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5</w:t>
        </w:r>
      </w:hyperlink>
      <w:r>
        <w:t>.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14:paraId="30A8E033" w14:textId="77777777" w:rsidR="009574C6" w:rsidRDefault="00E223CA" w:rsidP="00610AC2">
      <w:pPr>
        <w:numPr>
          <w:ilvl w:val="0"/>
          <w:numId w:val="3"/>
        </w:numPr>
        <w:jc w:val="both"/>
      </w:pPr>
      <w:r>
        <w:rPr>
          <w:b/>
          <w:bCs/>
        </w:rPr>
        <w:t>Cáncer de endometrio (uterino)</w:t>
      </w:r>
      <w:r>
        <w:t>: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14:paraId="59ADCBC8" w14:textId="77777777" w:rsidR="009574C6" w:rsidRDefault="00E223CA" w:rsidP="00610AC2">
      <w:pPr>
        <w:numPr>
          <w:ilvl w:val="0"/>
          <w:numId w:val="3"/>
        </w:numPr>
        <w:jc w:val="both"/>
      </w:pPr>
      <w:r>
        <w:rPr>
          <w:b/>
          <w:bCs/>
        </w:rPr>
        <w:t>Cáncer de ovario</w:t>
      </w:r>
      <w:r>
        <w:t>: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14:paraId="7B6FADE4" w14:textId="77777777" w:rsidR="009574C6" w:rsidRDefault="00E223CA" w:rsidP="00610AC2">
      <w:pPr>
        <w:numPr>
          <w:ilvl w:val="0"/>
          <w:numId w:val="3"/>
        </w:numPr>
        <w:jc w:val="both"/>
      </w:pPr>
      <w:r>
        <w:rPr>
          <w:b/>
          <w:bCs/>
        </w:rPr>
        <w:t>Cáncer de vulva</w:t>
      </w:r>
      <w:r>
        <w:t xml:space="preserve">: Los cánceres de vulva son tumores poco frecuentes que representan un pequeño porcentaje de las neoplasias ginecológicas. La </w:t>
      </w:r>
      <w:r>
        <w:lastRenderedPageBreak/>
        <w:t>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14:paraId="066EF5CC" w14:textId="77777777" w:rsidR="009574C6" w:rsidRDefault="00E223CA" w:rsidP="00610AC2">
      <w:pPr>
        <w:numPr>
          <w:ilvl w:val="0"/>
          <w:numId w:val="3"/>
        </w:numPr>
        <w:jc w:val="both"/>
      </w:pPr>
      <w:r>
        <w:rPr>
          <w:b/>
          <w:bCs/>
        </w:rPr>
        <w:t>Cáncer de vagina</w:t>
      </w:r>
      <w:r>
        <w:t>: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p w14:paraId="69D85139" w14:textId="77777777" w:rsidR="009574C6" w:rsidRDefault="00E223CA" w:rsidP="00610AC2">
      <w:pPr>
        <w:pStyle w:val="Ttulo3"/>
        <w:jc w:val="both"/>
      </w:pPr>
      <w:bookmarkStart w:id="26" w:name="_Toc148271429"/>
      <w:bookmarkStart w:id="27" w:name="X25407d8b35a0e5a82faa6995b45c279d2353314"/>
      <w:bookmarkEnd w:id="23"/>
      <w:commentRangeStart w:id="28"/>
      <w:commentRangeStart w:id="29"/>
      <w:r>
        <w:t>1.1.4 Evolución de los sistemas de implantación</w:t>
      </w:r>
      <w:bookmarkEnd w:id="26"/>
      <w:commentRangeEnd w:id="28"/>
      <w:r w:rsidR="00313291">
        <w:rPr>
          <w:rStyle w:val="Refdecomentario"/>
          <w:rFonts w:ascii="Cambria" w:eastAsia="Cambria" w:hAnsi="Cambria"/>
          <w:b w:val="0"/>
          <w:bCs w:val="0"/>
          <w:color w:val="auto"/>
        </w:rPr>
        <w:commentReference w:id="28"/>
      </w:r>
      <w:commentRangeEnd w:id="29"/>
      <w:r w:rsidR="00A246FD">
        <w:rPr>
          <w:rStyle w:val="Refdecomentario"/>
          <w:rFonts w:ascii="Cambria" w:eastAsia="Cambria" w:hAnsi="Cambria"/>
          <w:b w:val="0"/>
          <w:bCs w:val="0"/>
          <w:color w:val="auto"/>
        </w:rPr>
        <w:commentReference w:id="29"/>
      </w:r>
    </w:p>
    <w:p w14:paraId="2AB0E7CD" w14:textId="77777777" w:rsidR="009574C6" w:rsidRDefault="00E223CA" w:rsidP="00610AC2">
      <w:pPr>
        <w:pStyle w:val="FirstParagraph"/>
        <w:jc w:val="both"/>
      </w:pPr>
      <w:r>
        <w:t>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commentRangeStart w:id="30"/>
      <w:commentRangeStart w:id="31"/>
      <w:r>
        <w:rPr>
          <w:i/>
          <w:iCs/>
        </w:rPr>
        <w:t>after-</w:t>
      </w:r>
      <w:proofErr w:type="spellStart"/>
      <w:r>
        <w:rPr>
          <w:i/>
          <w:iCs/>
        </w:rPr>
        <w:t>loaders</w:t>
      </w:r>
      <w:commentRangeEnd w:id="30"/>
      <w:proofErr w:type="spellEnd"/>
      <w:r w:rsidR="00313291">
        <w:rPr>
          <w:rStyle w:val="Refdecomentario"/>
        </w:rPr>
        <w:commentReference w:id="30"/>
      </w:r>
      <w:commentRangeEnd w:id="31"/>
      <w:r w:rsidR="007F0BDA">
        <w:rPr>
          <w:rStyle w:val="Refdecomentario"/>
        </w:rPr>
        <w:commentReference w:id="31"/>
      </w:r>
      <w:r>
        <w:t>), en las cuales las agujas huecas o los aplicadores se colocan en el volumen del tumor insertando posteriormente las fuentes radiactivas en dichos dispositivos, con lo que la exposición a la radiación del personal sanitario se redujo de manera importante.</w:t>
      </w:r>
    </w:p>
    <w:p w14:paraId="5FB9731F" w14:textId="77777777" w:rsidR="009574C6" w:rsidRDefault="00E223CA" w:rsidP="00610AC2">
      <w:pPr>
        <w:pStyle w:val="Textoindependiente"/>
        <w:jc w:val="both"/>
      </w:pPr>
      <w:r>
        <w:t>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p w14:paraId="68824952" w14:textId="77777777" w:rsidR="009574C6" w:rsidRDefault="00E223CA" w:rsidP="00610AC2">
      <w:pPr>
        <w:pStyle w:val="Ttulo3"/>
        <w:jc w:val="both"/>
      </w:pPr>
      <w:bookmarkStart w:id="32" w:name="_Toc148271430"/>
      <w:bookmarkStart w:id="33" w:name="el-sistema-de-manchester"/>
      <w:bookmarkEnd w:id="27"/>
      <w:r>
        <w:t>1.1.5 EL Sistema de Manchester</w:t>
      </w:r>
      <w:bookmarkEnd w:id="32"/>
    </w:p>
    <w:p w14:paraId="66DA801B" w14:textId="77777777" w:rsidR="003726F9" w:rsidRDefault="00E223CA" w:rsidP="00610AC2">
      <w:pPr>
        <w:pStyle w:val="FirstParagraph"/>
        <w:jc w:val="both"/>
        <w:rPr>
          <w:ins w:id="34" w:author="Antonio Otal Palacin" w:date="2023-11-18T20:02:00Z"/>
        </w:rPr>
      </w:pPr>
      <w:r>
        <w:t>El sistema de Manchester se desarrolló para la planificación de los tratamientos de cáncer de cérvix en los años 30 del siglo XX</w:t>
      </w:r>
      <w:hyperlink w:anchor="ref-goodwin1968">
        <w:r>
          <w:rPr>
            <w:rStyle w:val="Hipervnculo"/>
            <w:vertAlign w:val="superscript"/>
          </w:rPr>
          <w:t>1</w:t>
        </w:r>
      </w:hyperlink>
      <w:r>
        <w:rPr>
          <w:vertAlign w:val="superscript"/>
        </w:rPr>
        <w:t>,</w:t>
      </w:r>
      <w:hyperlink w:anchor="ref-tod1938">
        <w:r>
          <w:rPr>
            <w:rStyle w:val="Hipervnculo"/>
            <w:vertAlign w:val="superscript"/>
          </w:rPr>
          <w:t>6</w:t>
        </w:r>
      </w:hyperlink>
      <w:r>
        <w:rPr>
          <w:vertAlign w:val="superscript"/>
        </w:rPr>
        <w:t>,</w:t>
      </w:r>
      <w:hyperlink w:anchor="ref-tod1953">
        <w:r>
          <w:rPr>
            <w:rStyle w:val="Hipervnculo"/>
            <w:vertAlign w:val="superscript"/>
          </w:rPr>
          <w:t>7</w:t>
        </w:r>
      </w:hyperlink>
      <w:r>
        <w:t xml:space="preserve">. Su objetivo era estandarizar la dosimetría y el tratamiento en diferentes pacientes mediante la definición de puntos de referencia específicos </w:t>
      </w:r>
      <w:del w:id="35" w:author="Javier Vijande Asenjo" w:date="2023-11-16T09:22:00Z">
        <w:r w:rsidDel="00313291">
          <w:delText xml:space="preserve">de Manchester </w:delText>
        </w:r>
      </w:del>
      <w:ins w:id="36" w:author="Javier Vijande Asenjo" w:date="2023-11-16T09:23:00Z">
        <w:r w:rsidR="00313291">
          <w:t xml:space="preserve">y </w:t>
        </w:r>
      </w:ins>
      <w:del w:id="37" w:author="Antonio Otal Palacin" w:date="2023-11-18T20:00:00Z">
        <w:r w:rsidDel="00090391">
          <w:delText xml:space="preserve">consiste </w:delText>
        </w:r>
      </w:del>
      <w:ins w:id="38" w:author="Antonio Otal Palacin" w:date="2023-11-18T20:00:00Z">
        <w:r w:rsidR="00090391">
          <w:t>consis</w:t>
        </w:r>
        <w:r w:rsidR="00090391">
          <w:t>tiendo</w:t>
        </w:r>
        <w:r w:rsidR="00090391">
          <w:t xml:space="preserve"> </w:t>
        </w:r>
      </w:ins>
      <w:r>
        <w:t>en una combinación de tubos intrauterinos y ovoides, que se insertan en la vagina y el útero de la paciente</w:t>
      </w:r>
      <w:hyperlink w:anchor="ref-yordy2012">
        <w:r>
          <w:rPr>
            <w:rStyle w:val="Hipervnculo"/>
            <w:vertAlign w:val="superscript"/>
          </w:rPr>
          <w:t>8</w:t>
        </w:r>
      </w:hyperlink>
      <w:r>
        <w:t xml:space="preserve">. </w:t>
      </w:r>
      <w:r w:rsidR="00313291">
        <w:t xml:space="preserve">El punto crítico de este sistema es el Punto A, situado en una región con un gradiente de dosis relativamente bajo. </w:t>
      </w:r>
    </w:p>
    <w:p w14:paraId="415648F3" w14:textId="7DD384CF" w:rsidR="003726F9" w:rsidRPr="003726F9" w:rsidRDefault="003726F9" w:rsidP="003726F9">
      <w:pPr>
        <w:pStyle w:val="NormalWeb"/>
        <w:rPr>
          <w:ins w:id="39" w:author="Antonio Otal Palacin" w:date="2023-11-18T20:03:00Z"/>
          <w:lang w:val="es-ES"/>
          <w:rPrChange w:id="40" w:author="Antonio Otal Palacin" w:date="2023-11-18T20:03:00Z">
            <w:rPr>
              <w:ins w:id="41" w:author="Antonio Otal Palacin" w:date="2023-11-18T20:03:00Z"/>
            </w:rPr>
          </w:rPrChange>
        </w:rPr>
      </w:pPr>
      <w:ins w:id="42" w:author="Antonio Otal Palacin" w:date="2023-11-18T20:03:00Z">
        <w:r w:rsidRPr="003726F9">
          <w:rPr>
            <w:lang w:val="es-ES"/>
            <w:rPrChange w:id="43" w:author="Antonio Otal Palacin" w:date="2023-11-18T20:03:00Z">
              <w:rPr/>
            </w:rPrChange>
          </w:rPr>
          <w:t xml:space="preserve">El punto A corresponde al triángulo </w:t>
        </w:r>
        <w:proofErr w:type="spellStart"/>
        <w:r w:rsidRPr="003726F9">
          <w:rPr>
            <w:lang w:val="es-ES"/>
            <w:rPrChange w:id="44" w:author="Antonio Otal Palacin" w:date="2023-11-18T20:03:00Z">
              <w:rPr/>
            </w:rPrChange>
          </w:rPr>
          <w:t>para</w:t>
        </w:r>
      </w:ins>
      <w:ins w:id="45" w:author="Antonio Otal Palacin" w:date="2023-11-18T20:05:00Z">
        <w:r>
          <w:rPr>
            <w:lang w:val="es-ES"/>
          </w:rPr>
          <w:t>-</w:t>
        </w:r>
      </w:ins>
      <w:ins w:id="46" w:author="Antonio Otal Palacin" w:date="2023-11-18T20:03:00Z">
        <w:r w:rsidRPr="003726F9">
          <w:rPr>
            <w:lang w:val="es-ES"/>
            <w:rPrChange w:id="47" w:author="Antonio Otal Palacin" w:date="2023-11-18T20:03:00Z">
              <w:rPr/>
            </w:rPrChange>
          </w:rPr>
          <w:t>cervical</w:t>
        </w:r>
        <w:proofErr w:type="spellEnd"/>
        <w:r w:rsidRPr="003726F9">
          <w:rPr>
            <w:lang w:val="es-ES"/>
            <w:rPrChange w:id="48" w:author="Antonio Otal Palacin" w:date="2023-11-18T20:03:00Z">
              <w:rPr/>
            </w:rPrChange>
          </w:rPr>
          <w:t xml:space="preserve"> en el borde medial del ligamento ancho, donde los vasos uterinos cruzan el uréter. Geométricamente, este punto se definió </w:t>
        </w:r>
        <w:r w:rsidRPr="003726F9">
          <w:rPr>
            <w:lang w:val="es-ES"/>
            <w:rPrChange w:id="49" w:author="Antonio Otal Palacin" w:date="2023-11-18T20:03:00Z">
              <w:rPr/>
            </w:rPrChange>
          </w:rPr>
          <w:lastRenderedPageBreak/>
          <w:t>trazando una línea que uniera los bordes superiores de los ovoides vaginales y midiendo 2 cm en dirección superior a lo largo del tándem y luego 2 cm en dirección perpendicular al tándem.</w:t>
        </w:r>
      </w:ins>
    </w:p>
    <w:p w14:paraId="5F74645D" w14:textId="5BDBEF36" w:rsidR="003726F9" w:rsidRPr="003726F9" w:rsidRDefault="003726F9" w:rsidP="003726F9">
      <w:pPr>
        <w:pStyle w:val="NormalWeb"/>
        <w:rPr>
          <w:ins w:id="50" w:author="Antonio Otal Palacin" w:date="2023-11-18T20:02:00Z"/>
          <w:lang w:val="es-ES"/>
          <w:rPrChange w:id="51" w:author="Antonio Otal Palacin" w:date="2023-11-18T20:03:00Z">
            <w:rPr>
              <w:ins w:id="52" w:author="Antonio Otal Palacin" w:date="2023-11-18T20:02:00Z"/>
            </w:rPr>
          </w:rPrChange>
        </w:rPr>
        <w:pPrChange w:id="53" w:author="Antonio Otal Palacin" w:date="2023-11-18T20:04:00Z">
          <w:pPr>
            <w:pStyle w:val="FirstParagraph"/>
            <w:jc w:val="both"/>
          </w:pPr>
        </w:pPrChange>
      </w:pPr>
      <w:ins w:id="54" w:author="Antonio Otal Palacin" w:date="2023-11-18T20:03:00Z">
        <w:r w:rsidRPr="003726F9">
          <w:rPr>
            <w:lang w:val="es-ES"/>
            <w:rPrChange w:id="55" w:author="Antonio Otal Palacin" w:date="2023-11-18T20:03:00Z">
              <w:rPr/>
            </w:rPrChange>
          </w:rPr>
          <w:t>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r w:rsidRPr="003726F9">
          <w:rPr>
            <w:rStyle w:val="cite"/>
            <w:lang w:val="es-ES"/>
            <w:rPrChange w:id="56" w:author="Antonio Otal Palacin" w:date="2023-11-18T20:03:00Z">
              <w:rPr>
                <w:rStyle w:val="cite"/>
              </w:rPr>
            </w:rPrChange>
          </w:rPr>
          <w:t>[</w:t>
        </w:r>
        <w:r>
          <w:rPr>
            <w:rStyle w:val="cite"/>
            <w:lang w:val="es-ES"/>
          </w:rPr>
          <w:t>Fi</w:t>
        </w:r>
      </w:ins>
      <w:ins w:id="57" w:author="Antonio Otal Palacin" w:date="2023-11-18T20:04:00Z">
        <w:r>
          <w:rPr>
            <w:rStyle w:val="cite"/>
            <w:lang w:val="es-ES"/>
          </w:rPr>
          <w:t>gura del esquema aquí</w:t>
        </w:r>
      </w:ins>
      <w:ins w:id="58" w:author="Antonio Otal Palacin" w:date="2023-11-18T20:03:00Z">
        <w:r w:rsidRPr="003726F9">
          <w:rPr>
            <w:rStyle w:val="cite"/>
            <w:lang w:val="es-ES"/>
            <w:rPrChange w:id="59" w:author="Antonio Otal Palacin" w:date="2023-11-18T20:03:00Z">
              <w:rPr>
                <w:rStyle w:val="cite"/>
              </w:rPr>
            </w:rPrChange>
          </w:rPr>
          <w:t>]</w:t>
        </w:r>
        <w:r w:rsidRPr="003726F9">
          <w:rPr>
            <w:lang w:val="es-ES"/>
            <w:rPrChange w:id="60" w:author="Antonio Otal Palacin" w:date="2023-11-18T20:03:00Z">
              <w:rPr/>
            </w:rPrChange>
          </w:rPr>
          <w:t>).</w:t>
        </w:r>
      </w:ins>
    </w:p>
    <w:p w14:paraId="67189296" w14:textId="406AE232" w:rsidR="009574C6" w:rsidRDefault="00E223CA" w:rsidP="00610AC2">
      <w:pPr>
        <w:pStyle w:val="FirstParagraph"/>
        <w:jc w:val="both"/>
      </w:pPr>
      <w:r>
        <w:t>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braquiterapia intracavitaria y especificación de dosis.</w:t>
      </w:r>
    </w:p>
    <w:p w14:paraId="34BC62D4" w14:textId="77777777" w:rsidR="009574C6" w:rsidRDefault="00E223CA" w:rsidP="00610AC2">
      <w:pPr>
        <w:pStyle w:val="Textoindependiente"/>
        <w:jc w:val="both"/>
      </w:pPr>
      <w:r>
        <w:t>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14:paraId="3A282CCB" w14:textId="77777777" w:rsidR="009574C6" w:rsidRDefault="00E223CA" w:rsidP="00610AC2">
      <w:pPr>
        <w:pStyle w:val="Textoindependiente"/>
        <w:jc w:val="both"/>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w:t>
      </w:r>
      <w:commentRangeStart w:id="61"/>
      <w:commentRangeStart w:id="62"/>
      <w:r>
        <w:t>(y B)</w:t>
      </w:r>
      <w:commentRangeEnd w:id="61"/>
      <w:r w:rsidR="00313291">
        <w:rPr>
          <w:rStyle w:val="Refdecomentario"/>
        </w:rPr>
        <w:commentReference w:id="61"/>
      </w:r>
      <w:commentRangeEnd w:id="62"/>
      <w:r w:rsidR="003726F9">
        <w:rPr>
          <w:rStyle w:val="Refdecomentario"/>
        </w:rPr>
        <w:commentReference w:id="62"/>
      </w:r>
      <w:r>
        <w:t xml:space="preserve"> ganó popularidad en la primera época de la braquiterapia ginecológica debido a las limitaciones técnicas de entonces, hasta que aparecieron ordenadores capaces de trabajar con mapas de dosis.</w:t>
      </w:r>
    </w:p>
    <w:p w14:paraId="324B300E" w14:textId="77777777" w:rsidR="009574C6" w:rsidRDefault="00E223CA" w:rsidP="00610AC2">
      <w:pPr>
        <w:pStyle w:val="Ttulo3"/>
        <w:jc w:val="both"/>
      </w:pPr>
      <w:bookmarkStart w:id="63" w:name="_Toc148271431"/>
      <w:bookmarkStart w:id="64" w:name="sec-introduccionimagen3D"/>
      <w:bookmarkEnd w:id="33"/>
      <w:r>
        <w:t>1.1.6 La introducción de la imagen 3D</w:t>
      </w:r>
      <w:bookmarkEnd w:id="63"/>
    </w:p>
    <w:p w14:paraId="097F476E" w14:textId="77777777" w:rsidR="009574C6" w:rsidRDefault="00E223CA" w:rsidP="00610AC2">
      <w:pPr>
        <w:pStyle w:val="FirstParagraph"/>
        <w:jc w:val="both"/>
      </w:pPr>
      <w:r>
        <w:t>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9</w:t>
        </w:r>
      </w:hyperlink>
      <w:r>
        <w:t>.</w:t>
      </w:r>
    </w:p>
    <w:p w14:paraId="72E3FF3B" w14:textId="0A0FA9CB" w:rsidR="009574C6" w:rsidRDefault="00E223CA" w:rsidP="00610AC2">
      <w:pPr>
        <w:pStyle w:val="Textoindependiente"/>
        <w:jc w:val="both"/>
      </w:pPr>
      <w:commentRangeStart w:id="65"/>
      <w:r>
        <w:t xml:space="preserve">El uso de imágenes en 3D </w:t>
      </w:r>
      <w:commentRangeEnd w:id="65"/>
      <w:r w:rsidR="00B3655B">
        <w:rPr>
          <w:rStyle w:val="Refdecomentario"/>
        </w:rPr>
        <w:commentReference w:id="65"/>
      </w:r>
      <w:r>
        <w:t xml:space="preserve">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w:t>
      </w:r>
      <w:r>
        <w:lastRenderedPageBreak/>
        <w:t xml:space="preserve">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w:t>
      </w:r>
      <w:commentRangeStart w:id="66"/>
      <w:commentRangeStart w:id="67"/>
      <w:del w:id="68" w:author="Antonio Otal Palacin" w:date="2023-11-18T20:48:00Z">
        <w:r w:rsidDel="007F0BDA">
          <w:delText>[16a]</w:delText>
        </w:r>
        <w:commentRangeEnd w:id="66"/>
        <w:r w:rsidR="00B3655B" w:rsidDel="007F0BDA">
          <w:rPr>
            <w:rStyle w:val="Refdecomentario"/>
          </w:rPr>
          <w:commentReference w:id="66"/>
        </w:r>
      </w:del>
      <w:commentRangeEnd w:id="67"/>
      <w:r w:rsidR="007F0BDA">
        <w:rPr>
          <w:rStyle w:val="Refdecomentario"/>
        </w:rPr>
        <w:commentReference w:id="67"/>
      </w:r>
      <w:del w:id="69" w:author="Antonio Otal Palacin" w:date="2023-11-18T20:48:00Z">
        <w:r w:rsidDel="007F0BDA">
          <w:delText>.</w:delText>
        </w:r>
      </w:del>
    </w:p>
    <w:p w14:paraId="2FC36415" w14:textId="77777777" w:rsidR="009574C6" w:rsidRDefault="00E223CA" w:rsidP="00610AC2">
      <w:pPr>
        <w:pStyle w:val="Textoindependiente"/>
        <w:jc w:val="both"/>
      </w:pPr>
      <w:r>
        <w:t>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10</w:t>
        </w:r>
      </w:hyperlink>
      <w:r>
        <w:t>.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11</w:t>
        </w:r>
      </w:hyperlink>
      <w:r>
        <w:t>.</w:t>
      </w:r>
    </w:p>
    <w:p w14:paraId="75E357F6" w14:textId="662646D7" w:rsidR="009574C6" w:rsidRDefault="00E223CA" w:rsidP="00610AC2">
      <w:pPr>
        <w:pStyle w:val="Textoindependiente"/>
        <w:jc w:val="both"/>
      </w:pPr>
      <w:r>
        <w:t>La introducción de la imagen por resonancia magnética nuclear (MRI) en braquiterapia es a comienzos del siglo XXI. En 2005, el Groupe Europeen de Curietherapie y la Sociedad Europea de Radioterapia y Oncología (GEC-ESTRO) publicaron unas directrices para la planificación óptima de los volúmenes objetivo de braquiterapia guiada por MRI</w:t>
      </w:r>
      <w:hyperlink w:anchor="X769a93fef83b5d500388707f7ed9ce5485e95f7">
        <w:r>
          <w:rPr>
            <w:rStyle w:val="Hipervnculo"/>
            <w:vertAlign w:val="superscript"/>
          </w:rPr>
          <w:t>12</w:t>
        </w:r>
      </w:hyperlink>
      <w:r>
        <w:t xml:space="preserve">. Estas directrices destacaban la importancia de la MRI para mejorar el control local y reducir la toxicidad del tejido sano. Estudios y ensayos posteriores destacaron aún más los beneficios de la braquiterapia guiada por </w:t>
      </w:r>
      <w:del w:id="70" w:author="Javier Vijande Asenjo" w:date="2023-11-16T09:33:00Z">
        <w:r w:rsidDel="00B3655B">
          <w:delText>RM</w:delText>
        </w:r>
      </w:del>
      <w:ins w:id="71" w:author="Javier Vijande Asenjo" w:date="2023-11-16T09:33:00Z">
        <w:r w:rsidR="00B3655B">
          <w:t>MRI</w:t>
        </w:r>
      </w:ins>
      <w:r>
        <w:t>. El ensayo francés STIC de 2012</w:t>
      </w:r>
      <w:hyperlink w:anchor="ref-charra-brunaud2012">
        <w:r>
          <w:rPr>
            <w:rStyle w:val="Hipervnculo"/>
            <w:vertAlign w:val="superscript"/>
          </w:rPr>
          <w:t>13</w:t>
        </w:r>
      </w:hyperlink>
      <w:r>
        <w:t xml:space="preserve"> 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14</w:t>
        </w:r>
      </w:hyperlink>
      <w:r>
        <w:t xml:space="preserve"> de que la braquiterapia guiada por MRI era más eficaz y segura que las prescripciones de dosis tradicionales </w:t>
      </w:r>
      <w:del w:id="72" w:author="Javier Vijande Asenjo" w:date="2023-11-16T09:34:00Z">
        <w:r w:rsidDel="00B3655B">
          <w:delText>de punto A</w:delText>
        </w:r>
      </w:del>
      <w:ins w:id="73" w:author="Javier Vijande Asenjo" w:date="2023-11-16T09:34:00Z">
        <w:r w:rsidR="00B3655B">
          <w:t>basadas en el sistema de Manchester</w:t>
        </w:r>
      </w:ins>
      <w:r>
        <w:t>.</w:t>
      </w:r>
    </w:p>
    <w:p w14:paraId="2DB26C82" w14:textId="42798433" w:rsidR="009574C6" w:rsidRDefault="00E223CA" w:rsidP="00610AC2">
      <w:pPr>
        <w:pStyle w:val="Textoindependiente"/>
        <w:jc w:val="both"/>
      </w:pPr>
      <w:r>
        <w:t>A pesar de estas evidencias</w:t>
      </w:r>
      <w:ins w:id="74" w:author="Javier Vijande Asenjo" w:date="2023-11-16T09:35:00Z">
        <w:r w:rsidR="00B3655B">
          <w:t xml:space="preserve"> su implantación no fue inmediata</w:t>
        </w:r>
      </w:ins>
      <w:r>
        <w:t xml:space="preserve">, </w:t>
      </w:r>
      <w:del w:id="75" w:author="Javier Vijande Asenjo" w:date="2023-11-16T09:35:00Z">
        <w:r w:rsidDel="00B3655B">
          <w:delText>se hizo</w:delText>
        </w:r>
      </w:del>
      <w:ins w:id="76" w:author="Javier Vijande Asenjo" w:date="2023-11-16T09:35:00Z">
        <w:r w:rsidR="00B3655B">
          <w:t>haciéndose</w:t>
        </w:r>
      </w:ins>
      <w:r>
        <w:t xml:space="preserve"> patente </w:t>
      </w:r>
      <w:del w:id="77" w:author="Javier Vijande Asenjo" w:date="2023-11-16T09:35:00Z">
        <w:r w:rsidDel="00B3655B">
          <w:delText>que era necesaria</w:delText>
        </w:r>
      </w:del>
      <w:ins w:id="78" w:author="Javier Vijande Asenjo" w:date="2023-11-16T09:35:00Z">
        <w:r w:rsidR="00B3655B">
          <w:t>la necesidad de</w:t>
        </w:r>
      </w:ins>
      <w:r>
        <w:t xml:space="preserve"> una adopción más rápida de la planificación basada en MRI en la práctica de la braquiterapia ginecológica. Un estudio publicado en 2010</w:t>
      </w:r>
      <w:hyperlink w:anchor="ref-viswanathan2010">
        <w:r>
          <w:rPr>
            <w:rStyle w:val="Hipervnculo"/>
            <w:vertAlign w:val="superscript"/>
          </w:rPr>
          <w:t>15</w:t>
        </w:r>
      </w:hyperlink>
      <w:r>
        <w:t>, descubrió que solo el 2% de los oncólogos radioterápicos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16</w:t>
        </w:r>
      </w:hyperlink>
      <w:r>
        <w:t>.</w:t>
      </w:r>
    </w:p>
    <w:p w14:paraId="30F97FAF" w14:textId="77777777" w:rsidR="009574C6" w:rsidRDefault="00E223CA" w:rsidP="00610AC2">
      <w:pPr>
        <w:pStyle w:val="Ttulo2"/>
        <w:jc w:val="both"/>
      </w:pPr>
      <w:bookmarkStart w:id="79" w:name="_Toc148271432"/>
      <w:bookmarkStart w:id="80" w:name="imagen-en-braquiterapia-de-cérvix"/>
      <w:bookmarkEnd w:id="6"/>
      <w:bookmarkEnd w:id="64"/>
      <w:r>
        <w:t>1.2 Imagen en braquiterapia de cérvix</w:t>
      </w:r>
      <w:bookmarkEnd w:id="79"/>
    </w:p>
    <w:p w14:paraId="6EA428D9" w14:textId="2D13F16E" w:rsidR="009574C6" w:rsidRDefault="00E223CA" w:rsidP="00610AC2">
      <w:pPr>
        <w:pStyle w:val="FirstParagraph"/>
        <w:jc w:val="both"/>
      </w:pPr>
      <w:r>
        <w:t>En la braquiterapia de cáncer de cérvix actual se utilizan diferentes tipos de modalidades de imagen 3D para guiar y planificar el tratamiento. Dichas modalidades son Ultrasonidos (US), Tomografía computarizada (CT) e Imagen por Resonancia Magnética Nuclear</w:t>
      </w:r>
      <w:del w:id="81" w:author="Javier Vijande Asenjo" w:date="2023-11-16T09:36:00Z">
        <w:r w:rsidDel="00780C86">
          <w:delText xml:space="preserve"> (MRI)</w:delText>
        </w:r>
      </w:del>
      <w:r>
        <w:t>:</w:t>
      </w:r>
    </w:p>
    <w:p w14:paraId="2AC00997" w14:textId="7121E39F" w:rsidR="009574C6" w:rsidRDefault="00E223CA" w:rsidP="00610AC2">
      <w:pPr>
        <w:pStyle w:val="Ttulo3"/>
        <w:jc w:val="both"/>
      </w:pPr>
      <w:bookmarkStart w:id="82" w:name="_Toc148271433"/>
      <w:bookmarkStart w:id="83" w:name="ultrasonidos-us"/>
      <w:r>
        <w:lastRenderedPageBreak/>
        <w:t>1.2.1 Ultrasonidos</w:t>
      </w:r>
      <w:del w:id="84" w:author="Javier Vijande Asenjo" w:date="2023-11-16T09:36:00Z">
        <w:r w:rsidDel="00780C86">
          <w:delText xml:space="preserve"> (US)</w:delText>
        </w:r>
      </w:del>
      <w:bookmarkEnd w:id="82"/>
    </w:p>
    <w:p w14:paraId="243CA9F8" w14:textId="77777777" w:rsidR="009574C6" w:rsidRDefault="00E223CA" w:rsidP="00610AC2">
      <w:pPr>
        <w:pStyle w:val="FirstParagraph"/>
        <w:jc w:val="both"/>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w:t>
      </w:r>
      <w:commentRangeStart w:id="85"/>
      <w:r>
        <w:t>procedimiento</w:t>
      </w:r>
      <w:commentRangeEnd w:id="85"/>
      <w:r w:rsidR="00780C86">
        <w:rPr>
          <w:rStyle w:val="Refdecomentario"/>
        </w:rPr>
        <w:commentReference w:id="85"/>
      </w:r>
      <w:r>
        <w:t>.</w:t>
      </w:r>
    </w:p>
    <w:p w14:paraId="465146D7" w14:textId="77777777" w:rsidR="009574C6" w:rsidRDefault="00E223CA" w:rsidP="00610AC2">
      <w:pPr>
        <w:pStyle w:val="Textoindependiente"/>
        <w:jc w:val="both"/>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17</w:t>
        </w:r>
      </w:hyperlink>
      <w:r>
        <w:t>.</w:t>
      </w:r>
    </w:p>
    <w:p w14:paraId="37178557" w14:textId="77777777" w:rsidR="009574C6" w:rsidRDefault="00E223CA" w:rsidP="00610AC2">
      <w:pPr>
        <w:pStyle w:val="Textoindependiente"/>
        <w:jc w:val="both"/>
      </w:pPr>
      <w:r>
        <w:t>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18</w:t>
        </w:r>
      </w:hyperlink>
      <w:r>
        <w:t>.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19</w:t>
        </w:r>
      </w:hyperlink>
      <w:r>
        <w:t>.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20</w:t>
        </w:r>
      </w:hyperlink>
      <w:r>
        <w:t>.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ginecológica.</w:t>
      </w:r>
    </w:p>
    <w:p w14:paraId="1C632F47" w14:textId="47EE8FD7" w:rsidR="009574C6" w:rsidRDefault="00E223CA" w:rsidP="00610AC2">
      <w:pPr>
        <w:pStyle w:val="Ttulo3"/>
        <w:jc w:val="both"/>
      </w:pPr>
      <w:bookmarkStart w:id="86" w:name="_Toc148271434"/>
      <w:bookmarkStart w:id="87" w:name="Xe46bed9f8e3839a88a970ae3746d544ffdb694d"/>
      <w:bookmarkEnd w:id="83"/>
      <w:r>
        <w:t xml:space="preserve">1.2.2 Tomografía por emisión de positrones </w:t>
      </w:r>
      <w:del w:id="88" w:author="Javier Vijande Asenjo" w:date="2023-11-16T09:45:00Z">
        <w:r w:rsidDel="00C17A36">
          <w:delText>(PET/CT)</w:delText>
        </w:r>
      </w:del>
      <w:bookmarkEnd w:id="86"/>
    </w:p>
    <w:p w14:paraId="24197403" w14:textId="77777777" w:rsidR="009574C6" w:rsidRDefault="00E223CA" w:rsidP="00610AC2">
      <w:pPr>
        <w:pStyle w:val="FirstParagraph"/>
        <w:jc w:val="both"/>
      </w:pPr>
      <w:r>
        <w:t>La imagen PET/TC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14:paraId="7F8459EC" w14:textId="77777777" w:rsidR="009574C6" w:rsidRDefault="00E223CA" w:rsidP="00610AC2">
      <w:pPr>
        <w:pStyle w:val="Textoindependiente"/>
        <w:jc w:val="both"/>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w:t>
      </w:r>
      <w:r>
        <w:lastRenderedPageBreak/>
        <w:t>ganglios linfáticos regionales y evaluar la presencia de metástasis a distancia</w:t>
      </w:r>
      <w:hyperlink w:anchor="ref-ora2022">
        <w:r>
          <w:rPr>
            <w:rStyle w:val="Hipervnculo"/>
            <w:vertAlign w:val="superscript"/>
          </w:rPr>
          <w:t>21</w:t>
        </w:r>
      </w:hyperlink>
      <w:r>
        <w:t xml:space="preserve"> . Es especialmente útil para detectar la enfermedad metastásica a distancia, que es crucial para determinar las estrategias de tratamiento adecuadas y el pronóstico.</w:t>
      </w:r>
    </w:p>
    <w:p w14:paraId="137AB3D7" w14:textId="77777777" w:rsidR="009574C6" w:rsidRDefault="00E223CA" w:rsidP="00610AC2">
      <w:pPr>
        <w:pStyle w:val="Textoindependiente"/>
        <w:jc w:val="both"/>
      </w:pPr>
      <w:r>
        <w:t>Además, la 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22</w:t>
        </w:r>
      </w:hyperlink>
      <w:r>
        <w:t>.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14:paraId="6551F161" w14:textId="77777777" w:rsidR="009574C6" w:rsidRDefault="00E223CA" w:rsidP="00610AC2">
      <w:pPr>
        <w:pStyle w:val="Textoindependiente"/>
        <w:jc w:val="both"/>
      </w:pPr>
      <w:r>
        <w:t>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14:paraId="13A611DF" w14:textId="77777777" w:rsidR="009574C6" w:rsidRDefault="00E223CA" w:rsidP="00610AC2">
      <w:pPr>
        <w:pStyle w:val="Textoindependiente"/>
        <w:jc w:val="both"/>
      </w:pPr>
      <w:r>
        <w:t>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23</w:t>
        </w:r>
      </w:hyperlink>
      <w:r>
        <w:t>.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14:paraId="6508669C" w14:textId="77777777" w:rsidR="009574C6" w:rsidRDefault="00E223CA" w:rsidP="00610AC2">
      <w:pPr>
        <w:pStyle w:val="Textoindependiente"/>
        <w:jc w:val="both"/>
      </w:pPr>
      <w:r>
        <w:t>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23</w:t>
        </w:r>
      </w:hyperlink>
      <w:r>
        <w:t xml:space="preserve">.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 </w:t>
      </w:r>
      <w:commentRangeStart w:id="89"/>
      <w:r>
        <w:t>(Liu et al., 2019).</w:t>
      </w:r>
      <w:commentRangeEnd w:id="89"/>
      <w:r w:rsidR="00C17A36">
        <w:rPr>
          <w:rStyle w:val="Refdecomentario"/>
        </w:rPr>
        <w:commentReference w:id="89"/>
      </w:r>
    </w:p>
    <w:p w14:paraId="0E555D45" w14:textId="77777777" w:rsidR="009574C6" w:rsidRDefault="00E223CA" w:rsidP="00610AC2">
      <w:pPr>
        <w:pStyle w:val="Ttulo3"/>
        <w:jc w:val="both"/>
      </w:pPr>
      <w:bookmarkStart w:id="90" w:name="_Toc148271435"/>
      <w:bookmarkStart w:id="91" w:name="tomografía-computarizada-ct"/>
      <w:bookmarkEnd w:id="87"/>
      <w:r>
        <w:t xml:space="preserve">1.2.3 Tomografía Computarizada </w:t>
      </w:r>
      <w:del w:id="92" w:author="Javier Vijande Asenjo" w:date="2023-11-16T09:45:00Z">
        <w:r w:rsidDel="00C17A36">
          <w:delText>(CT)</w:delText>
        </w:r>
      </w:del>
      <w:bookmarkEnd w:id="90"/>
    </w:p>
    <w:p w14:paraId="7BE7D76F" w14:textId="5DEAF326" w:rsidR="009574C6" w:rsidRDefault="00E223CA" w:rsidP="00610AC2">
      <w:pPr>
        <w:pStyle w:val="FirstParagraph"/>
        <w:jc w:val="both"/>
      </w:pPr>
      <w:r>
        <w:t xml:space="preserve">La tomografía computarizada </w:t>
      </w:r>
      <w:del w:id="93" w:author="Javier Vijande Asenjo" w:date="2023-11-16T09:45:00Z">
        <w:r w:rsidDel="00C17A36">
          <w:delText xml:space="preserve">(CT) </w:delText>
        </w:r>
      </w:del>
      <w:r>
        <w:t>es una modalidad de imagen ampliamente utilizada en braquiterapia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14:paraId="0840C672" w14:textId="77777777" w:rsidR="009574C6" w:rsidRDefault="00E223CA" w:rsidP="00610AC2">
      <w:pPr>
        <w:pStyle w:val="Textoindependiente"/>
        <w:jc w:val="both"/>
      </w:pPr>
      <w:r>
        <w:lastRenderedPageBreak/>
        <w:t>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24</w:t>
        </w:r>
      </w:hyperlink>
      <w:r>
        <w:t>. La información obtenida mediante CT es esencial para la planificación del tratamiento, ya que guía la colocación de aplicadores y agujas</w:t>
      </w:r>
      <w:hyperlink w:anchor="ref-huang2018">
        <w:r>
          <w:rPr>
            <w:rStyle w:val="Hipervnculo"/>
            <w:vertAlign w:val="superscript"/>
          </w:rPr>
          <w:t>25</w:t>
        </w:r>
      </w:hyperlink>
      <w:r>
        <w:t>.</w:t>
      </w:r>
    </w:p>
    <w:p w14:paraId="3809C67A" w14:textId="77777777" w:rsidR="009574C6" w:rsidRDefault="00E223CA" w:rsidP="00610AC2">
      <w:pPr>
        <w:pStyle w:val="Textoindependiente"/>
        <w:jc w:val="both"/>
      </w:pPr>
      <w:r>
        <w:t>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en riesgo (OAR) de forma comparable a la MRI</w:t>
      </w:r>
      <w:hyperlink w:anchor="ref-viswanathan2007">
        <w:r>
          <w:rPr>
            <w:rStyle w:val="Hipervnculo"/>
            <w:vertAlign w:val="superscript"/>
          </w:rPr>
          <w:t>26</w:t>
        </w:r>
      </w:hyperlink>
      <w:r>
        <w:t xml:space="preserve"> , proporcionando información útil como la posición de la sonda intrauterina, el grosor del tabique recto-vaginal y la relación entre la vejiga/rectosigmoide y el aplicador.</w:t>
      </w:r>
    </w:p>
    <w:p w14:paraId="6A0FFF99" w14:textId="77777777" w:rsidR="009574C6" w:rsidRDefault="00E223CA" w:rsidP="00610AC2">
      <w:pPr>
        <w:pStyle w:val="Textoindependiente"/>
        <w:jc w:val="both"/>
      </w:pPr>
      <w:r>
        <w:t xml:space="preserve">Sin embargo, las imágenes de CT tienen ciertas limitaciones cuando se trata de tratar tumores cervicales en braquiterapia. Como se mencionó en la </w:t>
      </w:r>
      <w:hyperlink w:anchor="sec-introduccionimagen3D">
        <w:r>
          <w:rPr>
            <w:rStyle w:val="Hipervnculo"/>
          </w:rPr>
          <w:t>sección 1.1.6</w:t>
        </w:r>
      </w:hyperlink>
      <w:r>
        <w:t>,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24</w:t>
        </w:r>
      </w:hyperlink>
      <w:r>
        <w:t>.</w:t>
      </w:r>
    </w:p>
    <w:p w14:paraId="02CD8327" w14:textId="77777777" w:rsidR="009574C6" w:rsidRDefault="00E223CA" w:rsidP="00610AC2">
      <w:pPr>
        <w:pStyle w:val="Textoindependiente"/>
        <w:jc w:val="both"/>
      </w:pPr>
      <w:r>
        <w:t>Otra limitación de las imágenes de TC en braquiterapia es la presencia de artefactos metálicos causados por los aplicadores metálicos utilizados en el procedimiento. Estos artefactos pueden oscurecer los tejidos blandos circundantes y afectar a la precisión de las imágenes de TC, aunque se han desarrollado técnicas de reducción de artefactos metálicos para mitigar este problema y mejorar la calidad de las imágenes de CT en presencia de implantes metálicos.</w:t>
      </w:r>
    </w:p>
    <w:p w14:paraId="212D183B" w14:textId="53FE8F6C" w:rsidR="009574C6" w:rsidDel="00C17A36" w:rsidRDefault="00E223CA" w:rsidP="00610AC2">
      <w:pPr>
        <w:pStyle w:val="Textoindependiente"/>
        <w:jc w:val="both"/>
        <w:rPr>
          <w:del w:id="94" w:author="Javier Vijande Asenjo" w:date="2023-11-16T09:46:00Z"/>
        </w:rPr>
      </w:pPr>
      <w:commentRangeStart w:id="95"/>
      <w:del w:id="96" w:author="Javier Vijande Asenjo" w:date="2023-11-16T09:46:00Z">
        <w:r w:rsidDel="00C17A36">
          <w:delText>En los últimos años, se ha producido un cambio hacia el uso de la MRI como método de imagen preferido para la segmentación tumoral en braquiterapia ginecológica. La braquiterapia guiada por MRI ha mostrado resultados prometedores en la mejora de los resultados del tratamiento al optimizar la cobertura del tumor y reducir la dosis de radiación a los tejidos sanos. Sin embargo, la disponibilidad de MRI con inserción de aplicador para la planificación 3D es limitada en la actualidad en algunos centros, por lo que el CT sigue siendo una modalidad de imagen valiosa para la planificación de braquiterapia en estos casos</w:delText>
        </w:r>
        <w:r w:rsidDel="00C17A36">
          <w:fldChar w:fldCharType="begin"/>
        </w:r>
        <w:r w:rsidDel="00C17A36">
          <w:delInstrText xml:space="preserve"> HYPERLINK \l "ref-ohno2016" \h </w:delInstrText>
        </w:r>
        <w:r w:rsidDel="00C17A36">
          <w:fldChar w:fldCharType="separate"/>
        </w:r>
        <w:r w:rsidDel="00C17A36">
          <w:rPr>
            <w:rStyle w:val="Hipervnculo"/>
            <w:vertAlign w:val="superscript"/>
          </w:rPr>
          <w:delText>27</w:delText>
        </w:r>
        <w:r w:rsidDel="00C17A36">
          <w:rPr>
            <w:rStyle w:val="Hipervnculo"/>
            <w:vertAlign w:val="superscript"/>
          </w:rPr>
          <w:fldChar w:fldCharType="end"/>
        </w:r>
        <w:r w:rsidDel="00C17A36">
          <w:delText>.</w:delText>
        </w:r>
      </w:del>
      <w:commentRangeEnd w:id="95"/>
      <w:r w:rsidR="00C17A36">
        <w:rPr>
          <w:rStyle w:val="Refdecomentario"/>
        </w:rPr>
        <w:commentReference w:id="95"/>
      </w:r>
    </w:p>
    <w:p w14:paraId="5A075797" w14:textId="416B2EC8" w:rsidR="009574C6" w:rsidRDefault="00E223CA" w:rsidP="00610AC2">
      <w:pPr>
        <w:pStyle w:val="Ttulo3"/>
        <w:jc w:val="both"/>
      </w:pPr>
      <w:bookmarkStart w:id="97" w:name="_Toc148271436"/>
      <w:bookmarkStart w:id="98" w:name="resonancia-magnética-nuclear-mri"/>
      <w:bookmarkEnd w:id="91"/>
      <w:r>
        <w:t xml:space="preserve">1.2.4 Resonancia Magnética Nuclear </w:t>
      </w:r>
      <w:del w:id="99" w:author="Javier Vijande Asenjo" w:date="2023-11-16T09:44:00Z">
        <w:r w:rsidDel="00C17A36">
          <w:delText>(MRI)</w:delText>
        </w:r>
      </w:del>
      <w:bookmarkEnd w:id="97"/>
    </w:p>
    <w:p w14:paraId="66B829A0" w14:textId="0A3777ED" w:rsidR="009574C6" w:rsidRDefault="00E223CA" w:rsidP="00610AC2">
      <w:pPr>
        <w:pStyle w:val="FirstParagraph"/>
        <w:jc w:val="both"/>
      </w:pPr>
      <w:r>
        <w:t xml:space="preserve">La imagen por resonancia magnética es una sofisticada técnica médica de diagnóstico por imagen. A diferencia de los rayos X, que emplean radiaciones ionizantes, la </w:t>
      </w:r>
      <w:del w:id="100" w:author="Javier Vijande Asenjo" w:date="2023-11-16T09:47:00Z">
        <w:r w:rsidDel="00C17A36">
          <w:delText xml:space="preserve">IRM </w:delText>
        </w:r>
      </w:del>
      <w:ins w:id="101" w:author="Javier Vijande Asenjo" w:date="2023-11-16T09:47:00Z">
        <w:r w:rsidR="00C17A36">
          <w:t xml:space="preserve">MRI </w:t>
        </w:r>
      </w:ins>
      <w:r>
        <w:t>utiliza potentes campos magnéticos y ondas de radiofrecuencia para generar imágenes sin exponer a los pacientes a radiaciones ionizantes.</w:t>
      </w:r>
    </w:p>
    <w:p w14:paraId="4221BCEF" w14:textId="77777777" w:rsidR="009574C6" w:rsidRDefault="00E223CA" w:rsidP="00610AC2">
      <w:pPr>
        <w:pStyle w:val="Textoindependiente"/>
        <w:jc w:val="both"/>
      </w:pPr>
      <w:r>
        <w:lastRenderedPageBreak/>
        <w:t>El principio de la resonancia magnética nuclear se basa en el comportamiento de los núcleos atómicos cuando se someten a un campo magnético intenso y a determinados pulsos de radiofrecuencia (RF). En concreto, los núcleos (normalmente núcleos de hidrógeno o protones) se alinean con el campo magnético externo como si fuesen pequeños imanes.</w:t>
      </w:r>
    </w:p>
    <w:p w14:paraId="235A068D" w14:textId="0D0069E3" w:rsidR="009574C6" w:rsidRDefault="00E223CA" w:rsidP="00610AC2">
      <w:pPr>
        <w:pStyle w:val="Textoindependiente"/>
        <w:jc w:val="both"/>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w:t>
      </w:r>
      <w:del w:id="102" w:author="Javier Vijande Asenjo" w:date="2023-11-16T09:47:00Z">
        <w:r w:rsidDel="00C17A36">
          <w:delText xml:space="preserve">de </w:delText>
        </w:r>
        <w:commentRangeStart w:id="103"/>
        <w:r w:rsidDel="00C17A36">
          <w:delText xml:space="preserve">RM </w:delText>
        </w:r>
      </w:del>
      <w:commentRangeEnd w:id="103"/>
      <w:r w:rsidR="00C17A36">
        <w:rPr>
          <w:rStyle w:val="Refdecomentario"/>
        </w:rPr>
        <w:commentReference w:id="103"/>
      </w:r>
      <w:r>
        <w:t>resultantes. El flujo general de trabajo de una máquina de MRI sería:</w:t>
      </w:r>
    </w:p>
    <w:p w14:paraId="4FBA0E03" w14:textId="694E9778" w:rsidR="009574C6" w:rsidRDefault="00E223CA" w:rsidP="00610AC2">
      <w:pPr>
        <w:numPr>
          <w:ilvl w:val="0"/>
          <w:numId w:val="4"/>
        </w:numPr>
        <w:jc w:val="both"/>
      </w:pPr>
      <w:r>
        <w:rPr>
          <w:b/>
          <w:bCs/>
        </w:rPr>
        <w:t>Pulso de RF y excitación:</w:t>
      </w:r>
      <w:r>
        <w:t xml:space="preserve"> </w:t>
      </w:r>
      <w:del w:id="104" w:author="Javier Vijande Asenjo" w:date="2023-11-16T09:50:00Z">
        <w:r w:rsidDel="002248CD">
          <w:delText xml:space="preserve">Para generar una imagen de RM, el paciente se </w:delText>
        </w:r>
      </w:del>
      <w:ins w:id="105" w:author="Javier Vijande Asenjo" w:date="2023-11-16T09:50:00Z">
        <w:r w:rsidR="002248CD">
          <w:t>Colocado el paciente</w:t>
        </w:r>
      </w:ins>
      <w:del w:id="106" w:author="Javier Vijande Asenjo" w:date="2023-11-16T09:50:00Z">
        <w:r w:rsidDel="002248CD">
          <w:delText>coloca dentro de la máquina de RM. Se</w:delText>
        </w:r>
      </w:del>
      <w:ins w:id="107" w:author="Javier Vijande Asenjo" w:date="2023-11-16T09:50:00Z">
        <w:r w:rsidR="002248CD">
          <w:t>, se</w:t>
        </w:r>
      </w:ins>
      <w:r>
        <w:t xml:space="preserve"> envía un pulso inicial de RF</w:t>
      </w:r>
      <w:del w:id="108" w:author="Javier Vijande Asenjo" w:date="2023-11-16T09:50:00Z">
        <w:r w:rsidDel="002248CD">
          <w:delText>,</w:delText>
        </w:r>
      </w:del>
      <w:r>
        <w:t xml:space="preserve"> que altera temporalmente la alineación de los momentos magnéticos de los protones. Este proceso se conoce como excitación.</w:t>
      </w:r>
    </w:p>
    <w:p w14:paraId="2FB86B2C" w14:textId="77777777" w:rsidR="009574C6" w:rsidRDefault="00E223CA" w:rsidP="00610AC2">
      <w:pPr>
        <w:numPr>
          <w:ilvl w:val="0"/>
          <w:numId w:val="4"/>
        </w:numPr>
        <w:jc w:val="both"/>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14:paraId="50F447E8" w14:textId="77777777" w:rsidR="009574C6" w:rsidRDefault="00E223CA" w:rsidP="00610AC2">
      <w:pPr>
        <w:numPr>
          <w:ilvl w:val="0"/>
          <w:numId w:val="4"/>
        </w:numPr>
        <w:jc w:val="both"/>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w:t>
      </w:r>
      <w:commentRangeStart w:id="109"/>
      <w:r>
        <w:t xml:space="preserve">MR </w:t>
      </w:r>
      <w:commentRangeEnd w:id="109"/>
      <w:r w:rsidR="002248CD">
        <w:rPr>
          <w:rStyle w:val="Refdecomentario"/>
        </w:rPr>
        <w:commentReference w:id="109"/>
      </w:r>
      <w:r>
        <w:t>procesa las señales.</w:t>
      </w:r>
    </w:p>
    <w:p w14:paraId="46776FB7" w14:textId="77777777" w:rsidR="009574C6" w:rsidRDefault="00E223CA" w:rsidP="00610AC2">
      <w:pPr>
        <w:numPr>
          <w:ilvl w:val="0"/>
          <w:numId w:val="4"/>
        </w:numPr>
        <w:jc w:val="both"/>
      </w:pPr>
      <w:r>
        <w:rPr>
          <w:b/>
          <w:bCs/>
        </w:rPr>
        <w:t>Codificación espacial:</w:t>
      </w:r>
      <w:r>
        <w:t xml:space="preserve"> 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14:paraId="6F05908D" w14:textId="77777777" w:rsidR="009574C6" w:rsidRDefault="00E223CA" w:rsidP="00610AC2">
      <w:pPr>
        <w:numPr>
          <w:ilvl w:val="0"/>
          <w:numId w:val="4"/>
        </w:numPr>
        <w:jc w:val="both"/>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43875F98" w14:textId="4AEE7B32" w:rsidR="009574C6" w:rsidDel="00571E16" w:rsidRDefault="00E223CA" w:rsidP="00610AC2">
      <w:pPr>
        <w:pStyle w:val="FirstParagraph"/>
        <w:jc w:val="both"/>
        <w:rPr>
          <w:del w:id="110" w:author="Javier Vijande Asenjo" w:date="2023-11-16T09:53:00Z"/>
        </w:rPr>
      </w:pPr>
      <w:commentRangeStart w:id="111"/>
      <w:del w:id="112" w:author="Javier Vijande Asenjo" w:date="2023-11-16T09:53:00Z">
        <w:r w:rsidDel="00571E16">
          <w:delText>La</w:delText>
        </w:r>
        <w:commentRangeEnd w:id="111"/>
        <w:r w:rsidR="002248CD" w:rsidDel="00571E16">
          <w:rPr>
            <w:rStyle w:val="Refdecomentario"/>
          </w:rPr>
          <w:commentReference w:id="111"/>
        </w:r>
        <w:r w:rsidDel="00571E16">
          <w:delText xml:space="preserve"> MRI es la modalidad de imagen recomendada para la braquiterapia adaptativa guiada por imagen para el tratamiento de cáncer de cérvix</w:delText>
        </w:r>
        <w:r w:rsidDel="00571E16">
          <w:fldChar w:fldCharType="begin"/>
        </w:r>
        <w:r w:rsidDel="00571E16">
          <w:delInstrText xml:space="preserve"> HYPERLINK \l "ref-petric2014" \h </w:delInstrText>
        </w:r>
        <w:r w:rsidDel="00571E16">
          <w:fldChar w:fldCharType="separate"/>
        </w:r>
        <w:r w:rsidDel="00571E16">
          <w:rPr>
            <w:rStyle w:val="Hipervnculo"/>
            <w:vertAlign w:val="superscript"/>
          </w:rPr>
          <w:delText>28</w:delText>
        </w:r>
        <w:r w:rsidDel="00571E16">
          <w:rPr>
            <w:rStyle w:val="Hipervnculo"/>
            <w:vertAlign w:val="superscript"/>
          </w:rPr>
          <w:fldChar w:fldCharType="end"/>
        </w:r>
        <w:r w:rsidDel="00571E16">
          <w:delText>. En primer lugar, la MRI proporciona una definición mucho mejor de los tejidos que la lograda por el CT, lo que permite una visualización y evaluación precisas del tumor y las estructuras circundantes</w:delText>
        </w:r>
        <w:r w:rsidDel="00571E16">
          <w:fldChar w:fldCharType="begin"/>
        </w:r>
        <w:r w:rsidDel="00571E16">
          <w:delInstrText xml:space="preserve"> HYPERLINK \l "ref-haie-meder2005" \h </w:delInstrText>
        </w:r>
        <w:r w:rsidDel="00571E16">
          <w:fldChar w:fldCharType="separate"/>
        </w:r>
        <w:r w:rsidDel="00571E16">
          <w:rPr>
            <w:rStyle w:val="Hipervnculo"/>
            <w:vertAlign w:val="superscript"/>
          </w:rPr>
          <w:delText>29</w:delText>
        </w:r>
        <w:r w:rsidDel="00571E16">
          <w:rPr>
            <w:rStyle w:val="Hipervnculo"/>
            <w:vertAlign w:val="superscript"/>
          </w:rPr>
          <w:fldChar w:fldCharType="end"/>
        </w:r>
        <w:r w:rsidDel="00571E16">
          <w:delText xml:space="preserve">. Esta mejor visualización permite una planificación personalizada del tratamiento, ya que la regresión tumoral puede evaluarse en cada fracción </w:delText>
        </w:r>
        <w:r w:rsidDel="00571E16">
          <w:lastRenderedPageBreak/>
          <w:delText>administrada, es decir, permite una planificación adaptativa. Además, el uso de la MRI en braquiterapia se ha asociado con un mejor control local y una menor toxicidad para el tejido sano. En cuanto a los resultados del tratamiento, se ha informado de que la braquiterapia guiada por imágenes basada en MRI mejora el control local y reduce la toxicidad tardía en mujeres con tumores grandes en comparación con modalidades anteriores de tratamiento</w:delText>
        </w:r>
        <w:r w:rsidDel="00571E16">
          <w:fldChar w:fldCharType="begin"/>
        </w:r>
        <w:r w:rsidDel="00571E16">
          <w:delInstrText xml:space="preserve"> HYPERLINK \l "ref-addley2010" \h </w:delInstrText>
        </w:r>
        <w:r w:rsidDel="00571E16">
          <w:fldChar w:fldCharType="separate"/>
        </w:r>
        <w:r w:rsidDel="00571E16">
          <w:rPr>
            <w:rStyle w:val="Hipervnculo"/>
            <w:vertAlign w:val="superscript"/>
          </w:rPr>
          <w:delText>30</w:delText>
        </w:r>
        <w:r w:rsidDel="00571E16">
          <w:rPr>
            <w:rStyle w:val="Hipervnculo"/>
            <w:vertAlign w:val="superscript"/>
          </w:rPr>
          <w:fldChar w:fldCharType="end"/>
        </w:r>
        <w:r w:rsidDel="00571E16">
          <w:delText>.</w:delText>
        </w:r>
      </w:del>
    </w:p>
    <w:p w14:paraId="3B6B1320" w14:textId="348C22EA" w:rsidR="009574C6" w:rsidRDefault="00E223CA" w:rsidP="00610AC2">
      <w:pPr>
        <w:pStyle w:val="Textoindependiente"/>
        <w:jc w:val="both"/>
      </w:pPr>
      <w:r>
        <w:t>Para obtener una imagen óptima de MRI para el tratamiento, se deben cumplir unos criterios específicos. Los requisitos técnicos incluyen MR de campo</w:t>
      </w:r>
      <w:ins w:id="113" w:author="Javier Vijande Asenjo" w:date="2023-11-16T09:53:00Z">
        <w:r w:rsidR="00571E16">
          <w:t xml:space="preserve"> magnético</w:t>
        </w:r>
      </w:ins>
      <w:r>
        <w:t xml:space="preserve"> principal </w:t>
      </w:r>
      <w:ins w:id="114" w:author="Javier Vijande Asenjo" w:date="2023-11-16T09:54:00Z">
        <w:r w:rsidR="00571E16">
          <w:t xml:space="preserve">de intensidad </w:t>
        </w:r>
      </w:ins>
      <w:r>
        <w:t>igual o superior a 1,5 T,</w:t>
      </w:r>
      <w:ins w:id="115" w:author="Javier Vijande Asenjo" w:date="2023-11-16T09:54:00Z">
        <w:r w:rsidR="00571E16">
          <w:t xml:space="preserve"> así como</w:t>
        </w:r>
      </w:ins>
      <w:r>
        <w:t xml:space="preserve"> bobinas de superficie pélvica y software para la adquisición, transferencia y contorneado de imágenes</w:t>
      </w:r>
      <w:hyperlink w:anchor="ref-richart2018">
        <w:r>
          <w:rPr>
            <w:rStyle w:val="Hipervnculo"/>
            <w:vertAlign w:val="superscript"/>
          </w:rPr>
          <w:t>31</w:t>
        </w:r>
      </w:hyperlink>
      <w:r>
        <w:rPr>
          <w:vertAlign w:val="superscript"/>
        </w:rPr>
        <w:t>,</w:t>
      </w:r>
      <w:hyperlink w:anchor="ref-dimopoulos2012">
        <w:r>
          <w:rPr>
            <w:rStyle w:val="Hipervnculo"/>
            <w:vertAlign w:val="superscript"/>
          </w:rPr>
          <w:t>32</w:t>
        </w:r>
      </w:hyperlink>
      <w:r>
        <w:t>. La preparación del paciente implica la inmovilización, el llenado de la vejiga y la evacuación intestina</w:t>
      </w:r>
      <w:ins w:id="116" w:author="Javier Vijande Asenjo" w:date="2023-11-16T09:54:00Z">
        <w:r w:rsidR="00571E16">
          <w:t>l</w:t>
        </w:r>
      </w:ins>
      <w:hyperlink w:anchor="ref-dimopoulos2012">
        <w:r>
          <w:rPr>
            <w:rStyle w:val="Hipervnculo"/>
            <w:vertAlign w:val="superscript"/>
          </w:rPr>
          <w:t>32</w:t>
        </w:r>
      </w:hyperlink>
      <w:r>
        <w:t>. Las secuencias de RM más útiles son la T2 para visualizar la anatomía y la colocación del aplicador</w:t>
      </w:r>
      <w:hyperlink w:anchor="ref-petric2014">
        <w:r>
          <w:rPr>
            <w:rStyle w:val="Hipervnculo"/>
            <w:vertAlign w:val="superscript"/>
          </w:rPr>
          <w:t>28</w:t>
        </w:r>
      </w:hyperlink>
      <w:r>
        <w:rPr>
          <w:vertAlign w:val="superscript"/>
        </w:rPr>
        <w:t>,</w:t>
      </w:r>
      <w:hyperlink w:anchor="ref-dimopoulos2012">
        <w:r>
          <w:rPr>
            <w:rStyle w:val="Hipervnculo"/>
            <w:vertAlign w:val="superscript"/>
          </w:rPr>
          <w:t>32</w:t>
        </w:r>
      </w:hyperlink>
      <w:r>
        <w:t>. Secuencias adicionales como la T1 con contraste o la isotrópica 3D pueden proporcionar información complementaria</w:t>
      </w:r>
      <w:hyperlink w:anchor="ref-richart2018">
        <w:r>
          <w:rPr>
            <w:rStyle w:val="Hipervnculo"/>
            <w:vertAlign w:val="superscript"/>
          </w:rPr>
          <w:t>31</w:t>
        </w:r>
      </w:hyperlink>
      <w:r>
        <w:t>.</w:t>
      </w:r>
    </w:p>
    <w:p w14:paraId="15C9825A" w14:textId="213AD678" w:rsidR="009574C6" w:rsidRDefault="00E223CA" w:rsidP="00610AC2">
      <w:pPr>
        <w:pStyle w:val="Textoindependiente"/>
        <w:jc w:val="both"/>
      </w:pPr>
      <w:r>
        <w:t>En cuanto a la magnitud de campo principal de una MR, existen varias ventajas de utilizar un campo de 3</w:t>
      </w:r>
      <w:ins w:id="117" w:author="Javier Vijande Asenjo" w:date="2023-11-16T09:55:00Z">
        <w:r w:rsidR="00571E16">
          <w:t xml:space="preserve"> </w:t>
        </w:r>
      </w:ins>
      <w:r>
        <w:t>T en lugar de un campo de 1,5</w:t>
      </w:r>
      <w:ins w:id="118" w:author="Javier Vijande Asenjo" w:date="2023-11-16T09:55:00Z">
        <w:r w:rsidR="00571E16">
          <w:t xml:space="preserve"> </w:t>
        </w:r>
      </w:ins>
      <w:commentRangeStart w:id="119"/>
      <w:r>
        <w:t>T</w:t>
      </w:r>
      <w:commentRangeEnd w:id="119"/>
      <w:r w:rsidR="00571E16">
        <w:rPr>
          <w:rStyle w:val="Refdecomentario"/>
        </w:rPr>
        <w:commentReference w:id="119"/>
      </w:r>
      <w:r>
        <w:t xml:space="preserve"> para braquiterapia de cérvix. Una de las principales ventajas es la mayor relación señal-ruido (SNR) que proporciona una MR de 3</w:t>
      </w:r>
      <w:ins w:id="120" w:author="Javier Vijande Asenjo" w:date="2023-11-16T09:55:00Z">
        <w:r w:rsidR="00571E16">
          <w:t xml:space="preserve"> </w:t>
        </w:r>
      </w:ins>
      <w:r>
        <w:t>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33</w:t>
        </w:r>
      </w:hyperlink>
      <w:r>
        <w:t>.</w:t>
      </w:r>
    </w:p>
    <w:p w14:paraId="6E9A745C" w14:textId="7F920E48" w:rsidR="009574C6" w:rsidRDefault="00E223CA" w:rsidP="00610AC2">
      <w:pPr>
        <w:pStyle w:val="Textoindependiente"/>
        <w:jc w:val="both"/>
      </w:pPr>
      <w:r>
        <w:t>Además, una RM 3</w:t>
      </w:r>
      <w:ins w:id="121" w:author="Javier Vijande Asenjo" w:date="2023-11-16T09:55:00Z">
        <w:r w:rsidR="00571E16">
          <w:t xml:space="preserve"> </w:t>
        </w:r>
      </w:ins>
      <w:r>
        <w:t>T puede reducir el tiempo de exploración necesario para la adquisición de imágenes. La mayor SNR y resolución espacial que proporciona una RM 3</w:t>
      </w:r>
      <w:ins w:id="122" w:author="Javier Vijande Asenjo" w:date="2023-11-16T09:55:00Z">
        <w:r w:rsidR="00571E16">
          <w:t xml:space="preserve"> </w:t>
        </w:r>
      </w:ins>
      <w:r>
        <w:t>T permite una adquisición de imágenes más rápida sin comprometer la calidad de la imagen. Esto puede mejorar la comodidad del paciente y la eficiencia del flujo de trabajo en el entorno clínico.</w:t>
      </w:r>
    </w:p>
    <w:p w14:paraId="366EDA12" w14:textId="69428C3D" w:rsidR="009574C6" w:rsidRDefault="00E223CA" w:rsidP="00610AC2">
      <w:pPr>
        <w:pStyle w:val="Textoindependiente"/>
        <w:jc w:val="both"/>
      </w:pPr>
      <w:r>
        <w:t>No obstante, aunque utilizar una MR de 3</w:t>
      </w:r>
      <w:ins w:id="123" w:author="Javier Vijande Asenjo" w:date="2023-11-16T09:55:00Z">
        <w:r w:rsidR="00571E16">
          <w:t xml:space="preserve"> </w:t>
        </w:r>
      </w:ins>
      <w:r>
        <w:t>T en lugar de una de 1,5</w:t>
      </w:r>
      <w:ins w:id="124" w:author="Javier Vijande Asenjo" w:date="2023-11-16T09:55:00Z">
        <w:r w:rsidR="00571E16">
          <w:t xml:space="preserve"> </w:t>
        </w:r>
      </w:ins>
      <w:r>
        <w:t>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imágenes de MRI</w:t>
      </w:r>
      <w:hyperlink w:anchor="ref-kumar2020">
        <w:r>
          <w:rPr>
            <w:rStyle w:val="Hipervnculo"/>
            <w:vertAlign w:val="superscript"/>
          </w:rPr>
          <w:t>34</w:t>
        </w:r>
      </w:hyperlink>
      <w:r>
        <w:t>. Además, el aumento de la intensidad del campo magnético puede provocar una mayor deposición de potencia de RF en el paciente, lo que puede afectar a la seguridad de este.</w:t>
      </w:r>
    </w:p>
    <w:p w14:paraId="55B0A6B3" w14:textId="6387C14D" w:rsidR="009574C6" w:rsidRDefault="00E223CA" w:rsidP="00610AC2">
      <w:pPr>
        <w:pStyle w:val="Textoindependiente"/>
        <w:jc w:val="both"/>
      </w:pPr>
      <w:r>
        <w:t>Otro inconveniente es el mayor coste de utilizar una MR de 3</w:t>
      </w:r>
      <w:ins w:id="125" w:author="Javier Vijande Asenjo" w:date="2023-11-16T09:56:00Z">
        <w:r w:rsidR="00571E16">
          <w:t xml:space="preserve"> </w:t>
        </w:r>
      </w:ins>
      <w:r>
        <w:t>T en comparación con una de 1,5</w:t>
      </w:r>
      <w:ins w:id="126" w:author="Javier Vijande Asenjo" w:date="2023-11-16T09:56:00Z">
        <w:r w:rsidR="00571E16">
          <w:t xml:space="preserve"> </w:t>
        </w:r>
      </w:ins>
      <w:r>
        <w:t>T. Los costes de adquisición y mantenimiento de un sistema de RM 3</w:t>
      </w:r>
      <w:ins w:id="127" w:author="Javier Vijande Asenjo" w:date="2023-11-16T09:56:00Z">
        <w:r w:rsidR="00571E16">
          <w:t xml:space="preserve"> </w:t>
        </w:r>
      </w:ins>
      <w:r>
        <w:t xml:space="preserve">T son más elevados, lo que puede limitar su disponibilidad y accesibilidad en determinados entornos </w:t>
      </w:r>
      <w:commentRangeStart w:id="128"/>
      <w:r>
        <w:t>sanitarios</w:t>
      </w:r>
      <w:commentRangeEnd w:id="128"/>
      <w:r w:rsidR="00571E16">
        <w:rPr>
          <w:rStyle w:val="Refdecomentario"/>
        </w:rPr>
        <w:commentReference w:id="128"/>
      </w:r>
      <w:r>
        <w:t>.</w:t>
      </w:r>
    </w:p>
    <w:p w14:paraId="74F809C6" w14:textId="77777777" w:rsidR="009574C6" w:rsidRDefault="00E223CA" w:rsidP="00610AC2">
      <w:pPr>
        <w:pStyle w:val="Ttulo3"/>
        <w:jc w:val="both"/>
      </w:pPr>
      <w:bookmarkStart w:id="129" w:name="_Toc148271437"/>
      <w:bookmarkStart w:id="130" w:name="registro-de-imágenes"/>
      <w:bookmarkEnd w:id="98"/>
      <w:r>
        <w:lastRenderedPageBreak/>
        <w:t>1.2.5 Registro de imágenes</w:t>
      </w:r>
      <w:bookmarkEnd w:id="129"/>
    </w:p>
    <w:p w14:paraId="6A9BEE95" w14:textId="77777777" w:rsidR="009574C6" w:rsidRDefault="00E223CA" w:rsidP="00610AC2">
      <w:pPr>
        <w:pStyle w:val="FirstParagraph"/>
        <w:jc w:val="both"/>
      </w:pPr>
      <w:r>
        <w:t>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cérvix es entre CT y MRI.</w:t>
      </w:r>
      <w:commentRangeStart w:id="131"/>
      <w:commentRangeEnd w:id="131"/>
      <w:r w:rsidR="00E70CD1">
        <w:rPr>
          <w:rStyle w:val="Refdecomentario"/>
        </w:rPr>
        <w:commentReference w:id="131"/>
      </w:r>
    </w:p>
    <w:p w14:paraId="7B1CBB7E" w14:textId="77777777" w:rsidR="009574C6" w:rsidRDefault="00E223CA" w:rsidP="00610AC2">
      <w:pPr>
        <w:pStyle w:val="Textoindependiente"/>
        <w:jc w:val="both"/>
      </w:pPr>
      <w:r>
        <w:t>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14:paraId="1851CA29" w14:textId="77777777" w:rsidR="009574C6" w:rsidRDefault="00E223CA" w:rsidP="00610AC2">
      <w:pPr>
        <w:pStyle w:val="Textoindependiente"/>
        <w:jc w:val="both"/>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14C54444" w14:textId="44A1718A" w:rsidR="009574C6" w:rsidRDefault="00E223CA" w:rsidP="00610AC2">
      <w:pPr>
        <w:pStyle w:val="Textoindependiente"/>
        <w:jc w:val="both"/>
      </w:pPr>
      <w:r>
        <w:t>Por otro lado el registro de imágenes influye de manera importante sobre las incertidumbres en los parámetros de los histogramas dosis-volumen (DVH)</w:t>
      </w:r>
      <w:hyperlink w:anchor="ref-richart2018">
        <w:r>
          <w:rPr>
            <w:rStyle w:val="Hipervnculo"/>
            <w:vertAlign w:val="superscript"/>
          </w:rPr>
          <w:t>31</w:t>
        </w:r>
      </w:hyperlink>
      <w:r>
        <w:t xml:space="preserve">. </w:t>
      </w:r>
      <w:proofErr w:type="spellStart"/>
      <w:r>
        <w:t>Tanderup</w:t>
      </w:r>
      <w:proofErr w:type="spellEnd"/>
      <w:r>
        <w:t xml:space="preserve"> et al.</w:t>
      </w:r>
      <w:hyperlink w:anchor="ref-tanderup2008">
        <w:r>
          <w:rPr>
            <w:rStyle w:val="Hipervnculo"/>
            <w:vertAlign w:val="superscript"/>
          </w:rPr>
          <w:t>35</w:t>
        </w:r>
      </w:hyperlink>
      <w:r>
        <w:t xml:space="preserve"> </w:t>
      </w:r>
      <w:del w:id="132" w:author="Javier Vijande Asenjo" w:date="2023-11-16T10:11:00Z">
        <w:r w:rsidDel="00CB300D">
          <w:delText xml:space="preserve">encontraron </w:delText>
        </w:r>
      </w:del>
      <w:ins w:id="133" w:author="Javier Vijande Asenjo" w:date="2023-11-16T10:11:00Z">
        <w:r w:rsidR="00CB300D">
          <w:t xml:space="preserve">observaron </w:t>
        </w:r>
      </w:ins>
      <w:r>
        <w:t>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36</w:t>
        </w:r>
      </w:hyperlink>
      <w:r>
        <w:t xml:space="preserve"> analizaron el efecto de los desplazamientos del tándem y los ovoides en su conjunto, así como las incertidumbres de reconstrucción inducidas al desplazar el tándem y los ovoides de forma independiente en la dirección cráneocaudal. Descubrieron que D2cc del recto es el parámetro más sensible a los desplazamientos, cambiando aproximadamente un 10% por cambio de ±1,5 mm. Para evitar cambios dosimétricos superiores al 10%, las incertidumbres de la reconstrucción deben mantenerse dentro de los 3 mm.</w:t>
      </w:r>
    </w:p>
    <w:p w14:paraId="6ED88F1C" w14:textId="02CEE3A6" w:rsidR="009574C6" w:rsidRDefault="00E223CA" w:rsidP="00610AC2">
      <w:pPr>
        <w:pStyle w:val="Textoindependiente"/>
        <w:jc w:val="both"/>
      </w:pPr>
      <w:r>
        <w:t>Hay que tener en cuenta que cuando se utilizan tomografías computarizadas como modalidad de imagen de respaldo, el registro con MRI debe realizarse con cuidado. Oinam et al.</w:t>
      </w:r>
      <w:hyperlink w:anchor="ref-oinam2014">
        <w:r>
          <w:rPr>
            <w:rStyle w:val="Hipervnculo"/>
            <w:vertAlign w:val="superscript"/>
          </w:rPr>
          <w:t>37</w:t>
        </w:r>
      </w:hyperlink>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w:t>
      </w:r>
      <w:del w:id="134" w:author="Javier Vijande Asenjo" w:date="2023-11-16T10:12:00Z">
        <w:r w:rsidDel="00CB300D">
          <w:delText xml:space="preserve">informado </w:delText>
        </w:r>
      </w:del>
      <w:ins w:id="135" w:author="Javier Vijande Asenjo" w:date="2023-11-16T10:12:00Z">
        <w:r w:rsidR="00CB300D">
          <w:t xml:space="preserve">descrito </w:t>
        </w:r>
      </w:ins>
      <w:r>
        <w:t>en la literatura.</w:t>
      </w:r>
    </w:p>
    <w:p w14:paraId="04F71E09" w14:textId="77777777" w:rsidR="009574C6" w:rsidRDefault="00E223CA" w:rsidP="00610AC2">
      <w:pPr>
        <w:pStyle w:val="Textoindependiente"/>
        <w:jc w:val="both"/>
      </w:pPr>
      <w:r>
        <w:lastRenderedPageBreak/>
        <w:t>Otro reto es la presencia de artefactos metálicos en las imágenes de CT, especialmente cuando se utilizan aplicadores de braquiterapia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38</w:t>
        </w:r>
      </w:hyperlink>
      <w:r>
        <w:t>.</w:t>
      </w:r>
    </w:p>
    <w:p w14:paraId="1747F24C" w14:textId="77777777" w:rsidR="009574C6" w:rsidRDefault="00E223CA" w:rsidP="00610AC2">
      <w:pPr>
        <w:pStyle w:val="Textoindependiente"/>
        <w:jc w:val="both"/>
      </w:pPr>
      <w:r>
        <w:t>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39</w:t>
        </w:r>
      </w:hyperlink>
      <w:r>
        <w:t>.</w:t>
      </w:r>
    </w:p>
    <w:p w14:paraId="3E271BD6" w14:textId="77777777" w:rsidR="009574C6" w:rsidRDefault="00E223CA" w:rsidP="00610AC2">
      <w:pPr>
        <w:pStyle w:val="Ttulo2"/>
        <w:jc w:val="both"/>
      </w:pPr>
      <w:bookmarkStart w:id="136" w:name="_Toc148271438"/>
      <w:bookmarkStart w:id="137" w:name="Xd895191e08b82b80ce635f763d336e39c51e5d5"/>
      <w:bookmarkEnd w:id="80"/>
      <w:bookmarkEnd w:id="130"/>
      <w:r>
        <w:t>1.3 Esquema de tratamiento actual del cáncer de cuello de útero</w:t>
      </w:r>
      <w:bookmarkEnd w:id="136"/>
    </w:p>
    <w:p w14:paraId="7D63AC7E" w14:textId="77777777" w:rsidR="009574C6" w:rsidRDefault="00E223CA" w:rsidP="00610AC2">
      <w:pPr>
        <w:pStyle w:val="Ttulo3"/>
        <w:jc w:val="both"/>
      </w:pPr>
      <w:bookmarkStart w:id="138" w:name="_Toc148271439"/>
      <w:bookmarkStart w:id="139" w:name="sec-braqnoopcional"/>
      <w:r>
        <w:t>1.3.1 Importancia del tratamiento con braquiterapia.</w:t>
      </w:r>
      <w:bookmarkEnd w:id="138"/>
    </w:p>
    <w:p w14:paraId="73DD501C" w14:textId="64BDAC77" w:rsidR="009574C6" w:rsidRDefault="00E223CA" w:rsidP="00610AC2">
      <w:pPr>
        <w:pStyle w:val="FirstParagraph"/>
        <w:jc w:val="both"/>
      </w:pPr>
      <w:r>
        <w:t xml:space="preserve">Numerosos estudios destacan el papel fundamental de la braquiterapia intracavitaria </w:t>
      </w:r>
      <w:del w:id="140" w:author="Javier Vijande Asenjo" w:date="2023-11-16T11:09:00Z">
        <w:r w:rsidDel="007B4771">
          <w:delText>(</w:delText>
        </w:r>
        <w:commentRangeStart w:id="141"/>
        <w:r w:rsidDel="007B4771">
          <w:delText>BT</w:delText>
        </w:r>
      </w:del>
      <w:commentRangeEnd w:id="141"/>
      <w:r w:rsidR="007B4771">
        <w:rPr>
          <w:rStyle w:val="Refdecomentario"/>
        </w:rPr>
        <w:commentReference w:id="141"/>
      </w:r>
      <w:del w:id="142" w:author="Javier Vijande Asenjo" w:date="2023-11-16T11:09:00Z">
        <w:r w:rsidDel="007B4771">
          <w:delText xml:space="preserve">) </w:delText>
        </w:r>
      </w:del>
      <w:r>
        <w:t xml:space="preserve">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w:t>
      </w:r>
      <w:commentRangeStart w:id="143"/>
      <w:r>
        <w:t>Texas</w:t>
      </w:r>
      <w:commentRangeEnd w:id="143"/>
      <w:r w:rsidR="007B4771">
        <w:rPr>
          <w:rStyle w:val="Refdecomentario"/>
        </w:rPr>
        <w:commentReference w:id="143"/>
      </w:r>
      <w:r>
        <w:t xml:space="preserve">, exploró la influencia de los cambios en la política de tratamiento sobre los resultados de la radioterapia para la enfermedad en estadio </w:t>
      </w:r>
      <w:commentRangeStart w:id="144"/>
      <w:r>
        <w:t>IIIB FIGO</w:t>
      </w:r>
      <w:commentRangeEnd w:id="144"/>
      <w:r w:rsidR="007B4771">
        <w:rPr>
          <w:rStyle w:val="Refdecomentario"/>
        </w:rPr>
        <w:commentReference w:id="144"/>
      </w:r>
      <w:r>
        <w:t xml:space="preserve">. Demostró que las estrategias de tratamiento que ponían mayor énfasis en la radioterapia intracavitaria arrojaban los mejores resultados. Además, las directrices de la </w:t>
      </w:r>
      <w:r>
        <w:rPr>
          <w:i/>
          <w:iCs/>
        </w:rPr>
        <w:t xml:space="preserve">American </w:t>
      </w:r>
      <w:proofErr w:type="spellStart"/>
      <w:r>
        <w:rPr>
          <w:i/>
          <w:iCs/>
        </w:rPr>
        <w:t>Brachytherapy</w:t>
      </w:r>
      <w:proofErr w:type="spellEnd"/>
      <w:r>
        <w:rPr>
          <w:i/>
          <w:iCs/>
        </w:rPr>
        <w:t xml:space="preserve"> </w:t>
      </w:r>
      <w:commentRangeStart w:id="145"/>
      <w:proofErr w:type="spellStart"/>
      <w:r>
        <w:rPr>
          <w:i/>
          <w:iCs/>
        </w:rPr>
        <w:t>Society</w:t>
      </w:r>
      <w:commentRangeEnd w:id="145"/>
      <w:proofErr w:type="spellEnd"/>
      <w:r w:rsidR="007B4771">
        <w:rPr>
          <w:rStyle w:val="Refdecomentario"/>
        </w:rPr>
        <w:commentReference w:id="145"/>
      </w:r>
      <w:r>
        <w:t xml:space="preserve"> recomiendan que la braquiterapia debe incluirse como componente de la radioterapia definitiva para el carcinoma cervical, ya que disminuye las recurrencias y las complicaciones cuando se utiliza junto con la EBRT.</w:t>
      </w:r>
      <w:commentRangeStart w:id="146"/>
      <w:commentRangeEnd w:id="146"/>
      <w:r w:rsidR="007B4771">
        <w:rPr>
          <w:rStyle w:val="Refdecomentario"/>
        </w:rPr>
        <w:commentReference w:id="146"/>
      </w:r>
    </w:p>
    <w:p w14:paraId="0C574992" w14:textId="77777777" w:rsidR="009574C6" w:rsidRDefault="00E223CA" w:rsidP="00610AC2">
      <w:pPr>
        <w:pStyle w:val="Textoindependiente"/>
        <w:jc w:val="both"/>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w:t>
      </w:r>
      <w:commentRangeStart w:id="147"/>
      <w:r>
        <w:t xml:space="preserve">par </w:t>
      </w:r>
      <w:commentRangeEnd w:id="147"/>
      <w:r w:rsidR="002E5893">
        <w:rPr>
          <w:rStyle w:val="Refdecomentario"/>
        </w:rPr>
        <w:commentReference w:id="147"/>
      </w:r>
      <w:r>
        <w:t>aórtica para el cáncer de cuello uterino de alto riesgo demostró mejores resultados con la adición de quimioterapia concurrente</w:t>
      </w:r>
      <w:hyperlink w:anchor="ref-pelvicr1999">
        <w:r>
          <w:rPr>
            <w:rStyle w:val="Hipervnculo"/>
            <w:vertAlign w:val="superscript"/>
          </w:rPr>
          <w:t>40</w:t>
        </w:r>
      </w:hyperlink>
      <w:r>
        <w:t>. En otro estudio se observó que la radioterapia y la quimioterapia simultáneas con cisplatino mejoraban los resultados del cáncer de cuello uterino localmente avanzado</w:t>
      </w:r>
      <w:hyperlink w:anchor="ref-concurre1999">
        <w:r>
          <w:rPr>
            <w:rStyle w:val="Hipervnculo"/>
            <w:vertAlign w:val="superscript"/>
          </w:rPr>
          <w:t>41</w:t>
        </w:r>
      </w:hyperlink>
      <w:r>
        <w:t>.</w:t>
      </w:r>
    </w:p>
    <w:p w14:paraId="0BAE2236" w14:textId="699F221E" w:rsidR="009574C6" w:rsidRDefault="00E223CA" w:rsidP="00610AC2">
      <w:pPr>
        <w:pStyle w:val="Textoindependiente"/>
        <w:jc w:val="both"/>
      </w:pPr>
      <w:r>
        <w:t xml:space="preserve">Por lo tanto, teniendo en cuenta los resultados de estos estudios, se puede justificar que un enfoque de tratamiento equilibrado consistente en </w:t>
      </w:r>
      <w:del w:id="148" w:author="Javier Vijande Asenjo" w:date="2023-11-16T11:27:00Z">
        <w:r w:rsidDel="002E5893">
          <w:delText>radioterapia de haz externo (RHE</w:delText>
        </w:r>
      </w:del>
      <w:ins w:id="149" w:author="Javier Vijande Asenjo" w:date="2023-11-16T11:27:00Z">
        <w:r w:rsidR="002E5893">
          <w:t>EBRT</w:t>
        </w:r>
      </w:ins>
      <w:del w:id="150" w:author="Javier Vijande Asenjo" w:date="2023-11-16T11:27:00Z">
        <w:r w:rsidDel="002E5893">
          <w:delText>)</w:delText>
        </w:r>
      </w:del>
      <w:r>
        <w:t xml:space="preserve"> con quimioterapia concurrente seguida de </w:t>
      </w:r>
      <w:del w:id="151" w:author="Javier Vijande Asenjo" w:date="2023-11-16T11:27:00Z">
        <w:r w:rsidDel="002E5893">
          <w:delText>braquiterapia intracavitaria (</w:delText>
        </w:r>
      </w:del>
      <w:r>
        <w:t>BT</w:t>
      </w:r>
      <w:del w:id="152" w:author="Javier Vijande Asenjo" w:date="2023-11-16T11:27:00Z">
        <w:r w:rsidDel="002E5893">
          <w:delText>)</w:delText>
        </w:r>
      </w:del>
      <w:r>
        <w:t xml:space="preserve"> desempeña un papel fundamental en la consecución de resultados curativos para el cáncer de cuello uterino localmente avanzado.</w:t>
      </w:r>
    </w:p>
    <w:p w14:paraId="32631FA0" w14:textId="1378FC11" w:rsidR="009574C6" w:rsidRDefault="00E223CA" w:rsidP="00610AC2">
      <w:pPr>
        <w:pStyle w:val="Textoindependiente"/>
        <w:jc w:val="both"/>
      </w:pPr>
      <w:r>
        <w:lastRenderedPageBreak/>
        <w:t xml:space="preserve">En efecto, el panorama del tratamiento del cáncer de cuello uterino ha evolucionado con la introducción de nuevas técnicas de </w:t>
      </w:r>
      <w:del w:id="153" w:author="Javier Vijande Asenjo" w:date="2023-11-16T11:28:00Z">
        <w:r w:rsidDel="002E5893">
          <w:delText>radioterapia de haz externo (</w:delText>
        </w:r>
      </w:del>
      <w:commentRangeStart w:id="154"/>
      <w:r>
        <w:t>EBRT</w:t>
      </w:r>
      <w:commentRangeEnd w:id="154"/>
      <w:r w:rsidR="002E5893">
        <w:rPr>
          <w:rStyle w:val="Refdecomentario"/>
        </w:rPr>
        <w:commentReference w:id="154"/>
      </w:r>
      <w:del w:id="155" w:author="Javier Vijande Asenjo" w:date="2023-11-16T11:28:00Z">
        <w:r w:rsidDel="002E5893">
          <w:delText>)</w:delText>
        </w:r>
      </w:del>
      <w:r>
        <w:t>, como la radioterapia de intensidad modulada (IMRT), la terapia de arco volumétrico modulado</w:t>
      </w:r>
      <w:del w:id="156" w:author="Javier Vijande Asenjo" w:date="2023-11-16T11:29:00Z">
        <w:r w:rsidDel="002E5893">
          <w:delText xml:space="preserve"> (</w:delText>
        </w:r>
        <w:commentRangeStart w:id="157"/>
        <w:r w:rsidDel="002E5893">
          <w:delText>VMAT</w:delText>
        </w:r>
      </w:del>
      <w:commentRangeEnd w:id="157"/>
      <w:r w:rsidR="002E5893">
        <w:rPr>
          <w:rStyle w:val="Refdecomentario"/>
        </w:rPr>
        <w:commentReference w:id="157"/>
      </w:r>
      <w:del w:id="158" w:author="Javier Vijande Asenjo" w:date="2023-11-16T11:29:00Z">
        <w:r w:rsidDel="002E5893">
          <w:delText>)</w:delText>
        </w:r>
      </w:del>
      <w:r>
        <w:t>, la radioterapia corporal estereotáctica (SBRT) y la terapia con protones</w:t>
      </w:r>
      <w:del w:id="159" w:author="Javier Vijande Asenjo" w:date="2023-11-16T11:29:00Z">
        <w:r w:rsidDel="002E5893">
          <w:delText xml:space="preserve"> (</w:delText>
        </w:r>
        <w:commentRangeStart w:id="160"/>
        <w:r w:rsidDel="002E5893">
          <w:delText>PT</w:delText>
        </w:r>
      </w:del>
      <w:commentRangeEnd w:id="160"/>
      <w:r w:rsidR="002E5893">
        <w:rPr>
          <w:rStyle w:val="Refdecomentario"/>
        </w:rPr>
        <w:commentReference w:id="160"/>
      </w:r>
      <w:del w:id="161" w:author="Javier Vijande Asenjo" w:date="2023-11-16T11:29:00Z">
        <w:r w:rsidDel="002E5893">
          <w:delText>)</w:delText>
        </w:r>
      </w:del>
      <w:r>
        <w:t xml:space="preserve">.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w:t>
      </w:r>
      <w:del w:id="162" w:author="Javier Vijande Asenjo" w:date="2023-11-16T11:28:00Z">
        <w:r w:rsidDel="002E5893">
          <w:delText>braquiterapia (</w:delText>
        </w:r>
      </w:del>
      <w:commentRangeStart w:id="163"/>
      <w:r>
        <w:t>BT</w:t>
      </w:r>
      <w:commentRangeEnd w:id="163"/>
      <w:r w:rsidR="002E5893">
        <w:rPr>
          <w:rStyle w:val="Refdecomentario"/>
        </w:rPr>
        <w:commentReference w:id="163"/>
      </w:r>
      <w:del w:id="164" w:author="Javier Vijande Asenjo" w:date="2023-11-16T11:28:00Z">
        <w:r w:rsidDel="002E5893">
          <w:delText>)</w:delText>
        </w:r>
      </w:del>
      <w:r>
        <w:t>.</w:t>
      </w:r>
    </w:p>
    <w:p w14:paraId="1FC104D5" w14:textId="77777777" w:rsidR="009574C6" w:rsidRDefault="00E223CA" w:rsidP="00610AC2">
      <w:pPr>
        <w:pStyle w:val="Textoindependiente"/>
        <w:jc w:val="both"/>
      </w:pPr>
      <w:r>
        <w:t>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42</w:t>
        </w:r>
      </w:hyperlink>
      <w:r>
        <w:t>. Además, los estudios han demostrado que el uso de la braquiterapia se asocia a mayores tasas de supervivencia global y específica por causa</w:t>
      </w:r>
      <w:hyperlink w:anchor="ref-han2013">
        <w:r>
          <w:rPr>
            <w:rStyle w:val="Hipervnculo"/>
            <w:vertAlign w:val="superscript"/>
          </w:rPr>
          <w:t>43</w:t>
        </w:r>
      </w:hyperlink>
      <w:r>
        <w:t>.</w:t>
      </w:r>
    </w:p>
    <w:p w14:paraId="4AE332B3" w14:textId="77777777" w:rsidR="009574C6" w:rsidRDefault="00E223CA" w:rsidP="00610AC2">
      <w:pPr>
        <w:pStyle w:val="Textoindependiente"/>
        <w:jc w:val="both"/>
      </w:pPr>
      <w:r>
        <w:t>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42</w:t>
        </w:r>
      </w:hyperlink>
      <w:r>
        <w:t>. Es importante reconocer las pruebas que respaldan los beneficios de la braquiterapia y garantizar su incorporación en el plan de tratamiento de todos los casos factibles de cáncer de cuello uterino.</w:t>
      </w:r>
    </w:p>
    <w:p w14:paraId="091CD645" w14:textId="414D77D2" w:rsidR="009574C6" w:rsidRDefault="00E223CA" w:rsidP="00610AC2">
      <w:pPr>
        <w:pStyle w:val="Textoindependiente"/>
        <w:jc w:val="both"/>
      </w:pPr>
      <w:r>
        <w:t>Varios organismos de expertos, como la Sociedad de Oncología Ginecológica</w:t>
      </w:r>
      <w:del w:id="165" w:author="Javier Vijande Asenjo" w:date="2023-11-16T11:37:00Z">
        <w:r w:rsidDel="008A6B14">
          <w:delText xml:space="preserve"> (SGO)</w:delText>
        </w:r>
      </w:del>
      <w:r>
        <w:t xml:space="preserve">, la Sociedad Americana de Braquiterapia (ABS) y la </w:t>
      </w:r>
      <w:proofErr w:type="spellStart"/>
      <w:r>
        <w:rPr>
          <w:i/>
          <w:iCs/>
        </w:rPr>
        <w:t>National</w:t>
      </w:r>
      <w:proofErr w:type="spellEnd"/>
      <w:r>
        <w:rPr>
          <w:i/>
          <w:iCs/>
        </w:rPr>
        <w:t xml:space="preserve"> Comprehensive </w:t>
      </w:r>
      <w:proofErr w:type="spellStart"/>
      <w:r>
        <w:rPr>
          <w:i/>
          <w:iCs/>
        </w:rPr>
        <w:t>Cancer</w:t>
      </w:r>
      <w:proofErr w:type="spellEnd"/>
      <w:r>
        <w:rPr>
          <w:i/>
          <w:iCs/>
        </w:rPr>
        <w:t xml:space="preserve"> Network</w:t>
      </w:r>
      <w:del w:id="166" w:author="Javier Vijande Asenjo" w:date="2023-11-16T11:37:00Z">
        <w:r w:rsidDel="008A6B14">
          <w:delText xml:space="preserve"> (NCCN)</w:delText>
        </w:r>
      </w:del>
      <w:r>
        <w:t>, han recomendado colectivamente no sustituir la braquiterapia por terapias conformadas de haz externo en la radioterapia primaria con intención curativa para el cáncer de cuello uterino</w:t>
      </w:r>
      <w:ins w:id="167" w:author="Javier Vijande Asenjo" w:date="2023-11-16T11:36:00Z">
        <w:r w:rsidR="008A6B14">
          <w:fldChar w:fldCharType="begin"/>
        </w:r>
        <w:r w:rsidR="008A6B14">
          <w:instrText xml:space="preserve"> HYPERLINK \l "X45a141312f6b7fb133c99d29c04d9ebb8f8ed3e" \h </w:instrText>
        </w:r>
        <w:r w:rsidR="008A6B14">
          <w:fldChar w:fldCharType="separate"/>
        </w:r>
        <w:r w:rsidR="008A6B14">
          <w:rPr>
            <w:rStyle w:val="Hipervnculo"/>
            <w:vertAlign w:val="superscript"/>
          </w:rPr>
          <w:t>45</w:t>
        </w:r>
        <w:r w:rsidR="008A6B14">
          <w:rPr>
            <w:rStyle w:val="Hipervnculo"/>
            <w:vertAlign w:val="superscript"/>
          </w:rPr>
          <w:fldChar w:fldCharType="end"/>
        </w:r>
      </w:ins>
      <w:r>
        <w:t>.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44</w:t>
        </w:r>
      </w:hyperlink>
      <w:r>
        <w:t>.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w:t>
      </w:r>
      <w:del w:id="168" w:author="Javier Vijande Asenjo" w:date="2023-11-16T11:36:00Z">
        <w:r w:rsidDel="008A6B14">
          <w:delText xml:space="preserve"> </w:delText>
        </w:r>
        <w:commentRangeStart w:id="169"/>
        <w:r w:rsidDel="008A6B14">
          <w:delText>La Society of Gynecologic Oncology, la ABS y la NCCN</w:delText>
        </w:r>
        <w:r w:rsidDel="008A6B14">
          <w:fldChar w:fldCharType="begin"/>
        </w:r>
        <w:r w:rsidDel="008A6B14">
          <w:delInstrText xml:space="preserve"> HYPERLINK \l "X45a141312f6b7fb133c99d29c04d9ebb8f8ed3e" \h </w:delInstrText>
        </w:r>
        <w:r w:rsidDel="008A6B14">
          <w:fldChar w:fldCharType="separate"/>
        </w:r>
        <w:r w:rsidDel="008A6B14">
          <w:rPr>
            <w:rStyle w:val="Hipervnculo"/>
            <w:vertAlign w:val="superscript"/>
          </w:rPr>
          <w:delText>45</w:delText>
        </w:r>
        <w:r w:rsidDel="008A6B14">
          <w:rPr>
            <w:rStyle w:val="Hipervnculo"/>
            <w:vertAlign w:val="superscript"/>
          </w:rPr>
          <w:fldChar w:fldCharType="end"/>
        </w:r>
        <w:r w:rsidDel="008A6B14">
          <w:delText xml:space="preserve"> hacen hincapié en que las terapias conformadas de haz externo como la </w:delText>
        </w:r>
      </w:del>
      <w:del w:id="170" w:author="Javier Vijande Asenjo" w:date="2023-11-16T11:28:00Z">
        <w:r w:rsidDel="002E5893">
          <w:delText>radioterapia de intensidad modulada (</w:delText>
        </w:r>
      </w:del>
      <w:del w:id="171" w:author="Javier Vijande Asenjo" w:date="2023-11-16T11:36:00Z">
        <w:r w:rsidDel="008A6B14">
          <w:delText>IMRT</w:delText>
        </w:r>
      </w:del>
      <w:del w:id="172" w:author="Javier Vijande Asenjo" w:date="2023-11-16T11:28:00Z">
        <w:r w:rsidDel="002E5893">
          <w:delText>)</w:delText>
        </w:r>
      </w:del>
      <w:del w:id="173" w:author="Javier Vijande Asenjo" w:date="2023-11-16T11:36:00Z">
        <w:r w:rsidDel="008A6B14">
          <w:delText xml:space="preserve"> o la </w:delText>
        </w:r>
      </w:del>
      <w:del w:id="174" w:author="Javier Vijande Asenjo" w:date="2023-11-16T11:28:00Z">
        <w:r w:rsidDel="002E5893">
          <w:delText>radioterapia corporal estereotáctica (</w:delText>
        </w:r>
      </w:del>
      <w:del w:id="175" w:author="Javier Vijande Asenjo" w:date="2023-11-16T11:36:00Z">
        <w:r w:rsidDel="008A6B14">
          <w:delText>SBRT</w:delText>
        </w:r>
      </w:del>
      <w:del w:id="176" w:author="Javier Vijande Asenjo" w:date="2023-11-16T11:28:00Z">
        <w:r w:rsidDel="002E5893">
          <w:delText>)</w:delText>
        </w:r>
      </w:del>
      <w:del w:id="177" w:author="Javier Vijande Asenjo" w:date="2023-11-16T11:36:00Z">
        <w:r w:rsidDel="008A6B14">
          <w:delText xml:space="preserve"> no deben utilizarse como alternativas a la braquiterapia</w:delText>
        </w:r>
      </w:del>
      <w:del w:id="178" w:author="Javier Vijande Asenjo" w:date="2023-11-16T11:37:00Z">
        <w:r w:rsidDel="008A6B14">
          <w:delText xml:space="preserve">. </w:delText>
        </w:r>
        <w:commentRangeEnd w:id="169"/>
        <w:r w:rsidR="008A6B14" w:rsidDel="008A6B14">
          <w:rPr>
            <w:rStyle w:val="Refdecomentario"/>
          </w:rPr>
          <w:commentReference w:id="169"/>
        </w:r>
        <w:r w:rsidDel="008A6B14">
          <w:delText>Las preocupaciones provienen de la observación de un descenso en la utilización de la braquiterapia y de los impactos negativos en la supervivencia asociados a esta tendencia.</w:delText>
        </w:r>
      </w:del>
      <w:r>
        <w:t xml:space="preserve">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p w14:paraId="3254D55B" w14:textId="77777777" w:rsidR="009574C6" w:rsidRDefault="00E223CA" w:rsidP="00610AC2">
      <w:pPr>
        <w:pStyle w:val="Ttulo3"/>
        <w:jc w:val="both"/>
      </w:pPr>
      <w:bookmarkStart w:id="179" w:name="_Toc148271440"/>
      <w:bookmarkStart w:id="180" w:name="recomendaciones-de-la-abs-y-la-gec-estro"/>
      <w:bookmarkEnd w:id="139"/>
      <w:commentRangeStart w:id="181"/>
      <w:r>
        <w:lastRenderedPageBreak/>
        <w:t>1.3.2 Recomendaciones de la ABS y la GEC-ESTRO</w:t>
      </w:r>
      <w:bookmarkEnd w:id="179"/>
      <w:commentRangeEnd w:id="181"/>
      <w:r w:rsidR="008A6B14">
        <w:rPr>
          <w:rStyle w:val="Refdecomentario"/>
          <w:rFonts w:ascii="Cambria" w:eastAsia="Cambria" w:hAnsi="Cambria"/>
          <w:b w:val="0"/>
          <w:bCs w:val="0"/>
          <w:color w:val="auto"/>
        </w:rPr>
        <w:commentReference w:id="181"/>
      </w:r>
    </w:p>
    <w:p w14:paraId="7B89D80D" w14:textId="2D4CD0E0" w:rsidR="009574C6" w:rsidRDefault="00E223CA" w:rsidP="00610AC2">
      <w:pPr>
        <w:pStyle w:val="FirstParagraph"/>
        <w:jc w:val="both"/>
      </w:pPr>
      <w:r>
        <w:t xml:space="preserve">El </w:t>
      </w:r>
      <w:r>
        <w:rPr>
          <w:i/>
          <w:iCs/>
        </w:rPr>
        <w:t>American Image-guided Brachytherapy Working Group</w:t>
      </w:r>
      <w:r>
        <w:t xml:space="preserve"> (ABS) y el </w:t>
      </w:r>
      <w:proofErr w:type="spellStart"/>
      <w:r>
        <w:rPr>
          <w:i/>
          <w:iCs/>
        </w:rPr>
        <w:t>European</w:t>
      </w:r>
      <w:proofErr w:type="spellEnd"/>
      <w:r>
        <w:rPr>
          <w:i/>
          <w:iCs/>
        </w:rPr>
        <w:t xml:space="preserve"> </w:t>
      </w:r>
      <w:proofErr w:type="spellStart"/>
      <w:r>
        <w:rPr>
          <w:i/>
          <w:iCs/>
        </w:rPr>
        <w:t>Gynecological</w:t>
      </w:r>
      <w:proofErr w:type="spellEnd"/>
      <w:r>
        <w:rPr>
          <w:i/>
          <w:iCs/>
        </w:rPr>
        <w:t xml:space="preserve"> GEC-ESTRO </w:t>
      </w:r>
      <w:proofErr w:type="spellStart"/>
      <w:r>
        <w:rPr>
          <w:i/>
          <w:iCs/>
        </w:rPr>
        <w:t>Working</w:t>
      </w:r>
      <w:proofErr w:type="spellEnd"/>
      <w:r>
        <w:rPr>
          <w:i/>
          <w:iCs/>
        </w:rPr>
        <w:t xml:space="preserve"> </w:t>
      </w:r>
      <w:proofErr w:type="spellStart"/>
      <w:r>
        <w:rPr>
          <w:i/>
          <w:iCs/>
        </w:rPr>
        <w:t>Group</w:t>
      </w:r>
      <w:proofErr w:type="spellEnd"/>
      <w:r>
        <w:t xml:space="preserve"> </w:t>
      </w:r>
      <w:ins w:id="182" w:author="Javier Vijande Asenjo" w:date="2023-11-16T11:38:00Z">
        <w:r w:rsidR="008A6B14">
          <w:t xml:space="preserve">(ESTRO) </w:t>
        </w:r>
      </w:ins>
      <w:r>
        <w:t xml:space="preserve">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w:t>
      </w:r>
      <w:ins w:id="183" w:author="Javier Vijande Asenjo" w:date="2023-11-16T11:40:00Z">
        <w:r w:rsidR="008A6B14">
          <w:t>Para ello se</w:t>
        </w:r>
      </w:ins>
      <w:ins w:id="184" w:author="Javier Vijande Asenjo" w:date="2023-11-16T11:41:00Z">
        <w:r w:rsidR="008A6B14">
          <w:t xml:space="preserve"> han propuesto una nomenclatura para la definición de </w:t>
        </w:r>
        <w:proofErr w:type="gramStart"/>
        <w:r w:rsidR="008A6B14">
          <w:t>volúmenes</w:t>
        </w:r>
        <w:proofErr w:type="gramEnd"/>
        <w:r w:rsidR="008A6B14">
          <w:t xml:space="preserve"> así como un conjunto de recomendaciones.</w:t>
        </w:r>
      </w:ins>
      <w:ins w:id="185" w:author="Javier Vijande Asenjo" w:date="2023-11-16T11:40:00Z">
        <w:r w:rsidR="008A6B14">
          <w:t xml:space="preserve"> </w:t>
        </w:r>
      </w:ins>
      <w:r>
        <w:t xml:space="preserve">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w:t>
      </w:r>
      <w:del w:id="186" w:author="Javier Vijande Asenjo" w:date="2023-11-16T11:38:00Z">
        <w:r w:rsidDel="008A6B14">
          <w:delText>braquiterapia del cáncer de cuello de útero basada en imágenes</w:delText>
        </w:r>
      </w:del>
      <w:ins w:id="187" w:author="Javier Vijande Asenjo" w:date="2023-11-16T11:38:00Z">
        <w:r w:rsidR="008A6B14">
          <w:t>estandarización de dicha técnica</w:t>
        </w:r>
      </w:ins>
      <w:hyperlink w:anchor="ref-nagControversiesNewDevelopments2006">
        <w:r>
          <w:rPr>
            <w:rStyle w:val="Hipervnculo"/>
            <w:vertAlign w:val="superscript"/>
          </w:rPr>
          <w:t>46</w:t>
        </w:r>
      </w:hyperlink>
      <w:r>
        <w:t>.</w:t>
      </w:r>
    </w:p>
    <w:p w14:paraId="72325C50" w14:textId="4F07BDB2" w:rsidR="009574C6" w:rsidRDefault="008A6B14" w:rsidP="00610AC2">
      <w:pPr>
        <w:pStyle w:val="Textoindependiente"/>
        <w:jc w:val="both"/>
      </w:pPr>
      <w:ins w:id="188" w:author="Javier Vijande Asenjo" w:date="2023-11-16T11:39:00Z">
        <w:r>
          <w:t>Entre las</w:t>
        </w:r>
      </w:ins>
      <w:del w:id="189" w:author="Javier Vijande Asenjo" w:date="2023-11-16T11:39:00Z">
        <w:r w:rsidR="00E223CA" w:rsidDel="008A6B14">
          <w:delText>Las</w:delText>
        </w:r>
      </w:del>
      <w:r w:rsidR="00E223CA">
        <w:t xml:space="preserve"> recomendaciones realizadas por estos dos grupos de trabajo destacan la importancia de la planificación del tratamiento basada en imágenes 3D en la braquiterapia de cérvix. </w:t>
      </w:r>
      <w:del w:id="190" w:author="Javier Vijande Asenjo" w:date="2023-11-16T11:39:00Z">
        <w:r w:rsidR="00E223CA" w:rsidDel="008A6B14">
          <w:delText>Mientras que como se vio</w:delText>
        </w:r>
      </w:del>
      <w:ins w:id="191" w:author="Javier Vijande Asenjo" w:date="2023-11-16T11:39:00Z">
        <w:r>
          <w:t xml:space="preserve">Tal y como se </w:t>
        </w:r>
        <w:proofErr w:type="spellStart"/>
        <w:r>
          <w:t>discutión</w:t>
        </w:r>
      </w:ins>
      <w:proofErr w:type="spellEnd"/>
      <w:r w:rsidR="00E223CA">
        <w:t xml:space="preserve"> en la </w:t>
      </w:r>
      <w:hyperlink w:anchor="sec-introduccionimagen3D">
        <w:r w:rsidR="00E223CA">
          <w:rPr>
            <w:rStyle w:val="Hipervnculo"/>
          </w:rPr>
          <w:t>sección 1.1.6</w:t>
        </w:r>
      </w:hyperlink>
      <w:ins w:id="192" w:author="Javier Vijande Asenjo" w:date="2023-11-16T11:39:00Z">
        <w:r>
          <w:rPr>
            <w:rStyle w:val="Hipervnculo"/>
          </w:rPr>
          <w:t>,</w:t>
        </w:r>
      </w:ins>
      <w:r w:rsidR="00E223CA">
        <w:t xml:space="preserve"> en etapas anteriores se prescribía mediante los puntos A, que es un punto empírico y no refleja necesariamente la dosis al tumor, </w:t>
      </w:r>
      <w:ins w:id="193" w:author="Javier Vijande Asenjo" w:date="2023-11-16T11:39:00Z">
        <w:r>
          <w:t xml:space="preserve">sin embargo </w:t>
        </w:r>
      </w:ins>
      <w:r w:rsidR="00E223CA">
        <w:t>el uso de la dosimetría basada en imágenes permite moldear mejor la distribución de la dosis en la braquiterapia cervical</w:t>
      </w:r>
      <w:hyperlink w:anchor="ref-nagControversiesNewDevelopments2006">
        <w:r w:rsidR="00E223CA">
          <w:rPr>
            <w:rStyle w:val="Hipervnculo"/>
            <w:vertAlign w:val="superscript"/>
          </w:rPr>
          <w:t>46</w:t>
        </w:r>
      </w:hyperlink>
      <w:r w:rsidR="00E223CA">
        <w:t>.</w:t>
      </w:r>
    </w:p>
    <w:p w14:paraId="110C50FE" w14:textId="60146115" w:rsidR="009574C6" w:rsidDel="008A6B14" w:rsidRDefault="00E223CA" w:rsidP="00610AC2">
      <w:pPr>
        <w:pStyle w:val="Textoindependiente"/>
        <w:jc w:val="both"/>
        <w:rPr>
          <w:del w:id="194" w:author="Javier Vijande Asenjo" w:date="2023-11-16T11:41:00Z"/>
        </w:rPr>
      </w:pPr>
      <w:commentRangeStart w:id="195"/>
      <w:del w:id="196" w:author="Javier Vijande Asenjo" w:date="2023-11-16T11:41:00Z">
        <w:r w:rsidDel="008A6B14">
          <w:delText>Para facilitar y estandarizar la dosimetría basada en imágenes para la braquiterapia del cáncer cervical, el Grupo de Trabajo Americano de Braquiterapia Guiada por Imágenes y el Grupo de Trabajo Europeo de Ginecología GEC-ESTRO han propuesto una nomenclatura para la definición de volúmenes y recomendaciones para la braquiterapia intracavitaria basada en imágenes. Estas recomendaciones se han debatido y son muy similares entre los dos grupos.</w:delText>
        </w:r>
      </w:del>
      <w:commentRangeEnd w:id="195"/>
      <w:r w:rsidR="008A6B14">
        <w:rPr>
          <w:rStyle w:val="Refdecomentario"/>
        </w:rPr>
        <w:commentReference w:id="195"/>
      </w:r>
    </w:p>
    <w:p w14:paraId="208BD15B" w14:textId="19E5759C" w:rsidR="009574C6" w:rsidDel="008A6B14" w:rsidRDefault="00E223CA" w:rsidP="00610AC2">
      <w:pPr>
        <w:pStyle w:val="Textoindependiente"/>
        <w:jc w:val="both"/>
        <w:rPr>
          <w:del w:id="197" w:author="Javier Vijande Asenjo" w:date="2023-11-16T11:42:00Z"/>
        </w:rPr>
      </w:pPr>
      <w:commentRangeStart w:id="198"/>
      <w:del w:id="199" w:author="Javier Vijande Asenjo" w:date="2023-11-16T11:42:00Z">
        <w:r w:rsidDel="008A6B14">
          <w:delText>En general, estas recomendaciones del Grupo de Trabajo Americano de Braquiterapia Guiada por la Imagen y del Grupo de Trabajo Europeo de Ginecología GEC-ESTRO se centran en el uso de la braquiterapia intracavitaria basada en la imagen, proponiendo dosimetría estandarizada y modalidades de imagen para el tratamiento del cáncer de cuello de útero</w:delText>
        </w:r>
        <w:r w:rsidDel="008A6B14">
          <w:fldChar w:fldCharType="begin"/>
        </w:r>
        <w:r w:rsidDel="008A6B14">
          <w:delInstrText xml:space="preserve"> HYPERLINK \l "ref-nag2006" \h </w:delInstrText>
        </w:r>
        <w:r w:rsidDel="008A6B14">
          <w:fldChar w:fldCharType="separate"/>
        </w:r>
        <w:r w:rsidDel="008A6B14">
          <w:rPr>
            <w:rStyle w:val="Hipervnculo"/>
            <w:vertAlign w:val="superscript"/>
          </w:rPr>
          <w:delText>47</w:delText>
        </w:r>
        <w:r w:rsidDel="008A6B14">
          <w:rPr>
            <w:rStyle w:val="Hipervnculo"/>
            <w:vertAlign w:val="superscript"/>
          </w:rPr>
          <w:fldChar w:fldCharType="end"/>
        </w:r>
        <w:r w:rsidDel="008A6B14">
          <w:delText>.</w:delText>
        </w:r>
      </w:del>
      <w:commentRangeEnd w:id="198"/>
      <w:r w:rsidR="008A6B14">
        <w:rPr>
          <w:rStyle w:val="Refdecomentario"/>
        </w:rPr>
        <w:commentReference w:id="198"/>
      </w:r>
    </w:p>
    <w:p w14:paraId="2EEB4290" w14:textId="77777777" w:rsidR="009574C6" w:rsidRDefault="00E223CA" w:rsidP="00610AC2">
      <w:pPr>
        <w:pStyle w:val="Ttulo3"/>
        <w:jc w:val="both"/>
      </w:pPr>
      <w:bookmarkStart w:id="200" w:name="_Toc148271441"/>
      <w:bookmarkStart w:id="201" w:name="definición-de-los-volúmenes"/>
      <w:bookmarkEnd w:id="180"/>
      <w:r>
        <w:t>1.3.3 Definición de los volúmenes</w:t>
      </w:r>
      <w:bookmarkEnd w:id="200"/>
    </w:p>
    <w:p w14:paraId="12655220" w14:textId="77777777" w:rsidR="009574C6" w:rsidRDefault="00E223CA" w:rsidP="00610AC2">
      <w:pPr>
        <w:pStyle w:val="FirstParagraph"/>
        <w:jc w:val="both"/>
      </w:pPr>
      <w:r>
        <w:t>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braquiterapia en el cáncer de cuello de útero.</w:t>
      </w:r>
    </w:p>
    <w:p w14:paraId="540C57DC" w14:textId="7947D41F" w:rsidR="009574C6" w:rsidDel="008A6B14" w:rsidRDefault="00E223CA" w:rsidP="00610AC2">
      <w:pPr>
        <w:pStyle w:val="Textoindependiente"/>
        <w:jc w:val="both"/>
        <w:rPr>
          <w:del w:id="202" w:author="Javier Vijande Asenjo" w:date="2023-11-16T11:43:00Z"/>
        </w:rPr>
      </w:pPr>
      <w:r>
        <w:lastRenderedPageBreak/>
        <w:t>Según Haide-Meder et al.</w:t>
      </w:r>
      <w:hyperlink w:anchor="X769a93fef83b5d500388707f7ed9ce5485e95f7">
        <w:r>
          <w:rPr>
            <w:rStyle w:val="Hipervnculo"/>
            <w:vertAlign w:val="superscript"/>
          </w:rPr>
          <w:t>12</w:t>
        </w:r>
      </w:hyperlink>
      <w:r>
        <w:t xml:space="preserve">, el concepto implica el uso de MRI para evaluar el tamaño y la configuración del tumor. </w:t>
      </w:r>
      <w:commentRangeStart w:id="203"/>
      <w:del w:id="204" w:author="Javier Vijande Asenjo" w:date="2023-11-16T11:43:00Z">
        <w:r w:rsidDel="008A6B14">
          <w:delText>La MRI proporciona información más fiable que el examen clínico las imágenes de CT.</w:delText>
        </w:r>
      </w:del>
      <w:commentRangeEnd w:id="203"/>
      <w:r w:rsidR="008A6B14">
        <w:rPr>
          <w:rStyle w:val="Refdecomentario"/>
        </w:rPr>
        <w:commentReference w:id="203"/>
      </w:r>
    </w:p>
    <w:p w14:paraId="789382A3" w14:textId="77777777" w:rsidR="009574C6" w:rsidRDefault="00E223CA" w:rsidP="00610AC2">
      <w:pPr>
        <w:pStyle w:val="Textoindependiente"/>
        <w:jc w:val="both"/>
      </w:pPr>
      <w:r>
        <w:t>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14:paraId="4E07A0BF" w14:textId="77777777" w:rsidR="009574C6" w:rsidRDefault="00E223CA" w:rsidP="00610AC2">
      <w:pPr>
        <w:pStyle w:val="Textoindependiente"/>
        <w:jc w:val="both"/>
      </w:pPr>
      <w:r>
        <w:t>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14:paraId="15AEB135" w14:textId="77777777" w:rsidR="009574C6" w:rsidRDefault="00E223CA" w:rsidP="00610AC2">
      <w:pPr>
        <w:pStyle w:val="Textoindependiente"/>
        <w:jc w:val="both"/>
      </w:pPr>
      <w:r>
        <w:t>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48</w:t>
        </w:r>
      </w:hyperlink>
      <w:r>
        <w:t>.</w:t>
      </w:r>
    </w:p>
    <w:p w14:paraId="69D0EE5B" w14:textId="77777777" w:rsidR="009574C6" w:rsidRDefault="00E223CA" w:rsidP="00610AC2">
      <w:pPr>
        <w:pStyle w:val="Ttulo3"/>
        <w:jc w:val="both"/>
      </w:pPr>
      <w:bookmarkStart w:id="205" w:name="_Toc148271442"/>
      <w:bookmarkStart w:id="206" w:name="Xb152d1afc6c1527f68a70b867d9d554bc37c7b3"/>
      <w:bookmarkEnd w:id="201"/>
      <w:r>
        <w:t>1.3.4 Braquiterapia adaptativa guiada por la imagen (IGABT)</w:t>
      </w:r>
      <w:bookmarkEnd w:id="205"/>
    </w:p>
    <w:p w14:paraId="0F550A6E" w14:textId="3719A0F1" w:rsidR="009574C6" w:rsidRDefault="00E223CA" w:rsidP="00610AC2">
      <w:pPr>
        <w:pStyle w:val="FirstParagraph"/>
        <w:jc w:val="both"/>
      </w:pPr>
      <w:r>
        <w:t xml:space="preserve">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w:t>
      </w:r>
      <w:del w:id="207" w:author="Javier Vijande Asenjo" w:date="2023-11-16T11:44:00Z">
        <w:r w:rsidDel="00EB77FD">
          <w:delText>volumen diana (</w:delText>
        </w:r>
      </w:del>
      <w:r>
        <w:t>CTV</w:t>
      </w:r>
      <w:del w:id="208" w:author="Javier Vijande Asenjo" w:date="2023-11-16T11:44:00Z">
        <w:r w:rsidDel="00EB77FD">
          <w:delText>)</w:delText>
        </w:r>
      </w:del>
      <w:r>
        <w:t xml:space="preserve"> como en los </w:t>
      </w:r>
      <w:del w:id="209" w:author="Javier Vijande Asenjo" w:date="2023-11-16T11:44:00Z">
        <w:r w:rsidDel="00EB77FD">
          <w:delText>órganos en riesgo (</w:delText>
        </w:r>
      </w:del>
      <w:r>
        <w:t>OAR</w:t>
      </w:r>
      <w:del w:id="210" w:author="Javier Vijande Asenjo" w:date="2023-11-16T11:44:00Z">
        <w:r w:rsidDel="00EB77FD">
          <w:delText>)</w:delText>
        </w:r>
      </w:del>
      <w:r>
        <w:t xml:space="preserve"> a lo largo de múltiples tratamientos de BT.</w:t>
      </w:r>
    </w:p>
    <w:p w14:paraId="4C7DCA9E" w14:textId="77777777" w:rsidR="009574C6" w:rsidRDefault="00E223CA" w:rsidP="00610AC2">
      <w:pPr>
        <w:pStyle w:val="Textoindependiente"/>
        <w:jc w:val="both"/>
      </w:pPr>
      <w:r>
        <w:t>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49</w:t>
        </w:r>
      </w:hyperlink>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10D2F322" w14:textId="61406E33" w:rsidR="009574C6" w:rsidDel="003F311A" w:rsidRDefault="00E223CA" w:rsidP="00610AC2">
      <w:pPr>
        <w:pStyle w:val="Textoindependiente"/>
        <w:jc w:val="both"/>
        <w:rPr>
          <w:del w:id="211" w:author="Javier Vijande Asenjo" w:date="2023-11-16T11:45:00Z"/>
        </w:rPr>
      </w:pPr>
      <w:r>
        <w:t>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commentRangeStart w:id="212"/>
    </w:p>
    <w:p w14:paraId="07C609C4" w14:textId="7D3D9299" w:rsidR="009574C6" w:rsidRDefault="00E223CA" w:rsidP="00610AC2">
      <w:pPr>
        <w:pStyle w:val="Textoindependiente"/>
        <w:jc w:val="both"/>
      </w:pPr>
      <w:del w:id="213" w:author="Javier Vijande Asenjo" w:date="2023-11-16T11:45:00Z">
        <w:r w:rsidDel="003F311A">
          <w:delText xml:space="preserve">Mediante la monitorización continua de la respuesta del tumor y la adaptación del plan de tratamiento, IGABT pretende mejorar los resultados del tratamiento </w:delText>
        </w:r>
        <w:r w:rsidDel="003F311A">
          <w:lastRenderedPageBreak/>
          <w:delText>administrando dosis más altas al tumor y minimizando al mismo tiempo la exposición a la radiación de los tejidos sanos.</w:delText>
        </w:r>
      </w:del>
      <w:r>
        <w:t xml:space="preserve"> </w:t>
      </w:r>
      <w:commentRangeEnd w:id="212"/>
      <w:r w:rsidR="003F311A">
        <w:rPr>
          <w:rStyle w:val="Refdecomentario"/>
        </w:rPr>
        <w:commentReference w:id="212"/>
      </w:r>
      <w:r>
        <w:t>El uso de la guía por imagen permite una visualización y orientación precisas del CTV, lo que garantiza que el tratamiento se administre con precisión en la zona prevista.</w:t>
      </w:r>
    </w:p>
    <w:p w14:paraId="53715056" w14:textId="77777777" w:rsidR="009574C6" w:rsidRDefault="00E223CA" w:rsidP="00610AC2">
      <w:pPr>
        <w:pStyle w:val="Textoindependiente"/>
        <w:jc w:val="both"/>
      </w:pPr>
      <w:r>
        <w:t>El estudio publicado por Möller et al.</w:t>
      </w:r>
      <w:hyperlink w:anchor="ref-möller2020">
        <w:r>
          <w:rPr>
            <w:rStyle w:val="Hipervnculo"/>
            <w:vertAlign w:val="superscript"/>
          </w:rPr>
          <w:t>50</w:t>
        </w:r>
      </w:hyperlink>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14:paraId="3D23CC8F" w14:textId="17B94746" w:rsidR="009574C6" w:rsidRDefault="00E223CA" w:rsidP="00610AC2">
      <w:pPr>
        <w:pStyle w:val="Textoindependiente"/>
        <w:jc w:val="both"/>
      </w:pPr>
      <w:r>
        <w:t>Los resultados mostrados por el</w:t>
      </w:r>
      <w:ins w:id="214" w:author="Javier Vijande Asenjo" w:date="2023-11-16T11:46:00Z">
        <w:r w:rsidR="003F311A">
          <w:t xml:space="preserve"> </w:t>
        </w:r>
        <w:commentRangeStart w:id="215"/>
        <w:r w:rsidR="003F311A">
          <w:t>ensayo</w:t>
        </w:r>
        <w:commentRangeEnd w:id="215"/>
        <w:r w:rsidR="003F311A">
          <w:rPr>
            <w:rStyle w:val="Refdecomentario"/>
          </w:rPr>
          <w:commentReference w:id="215"/>
        </w:r>
      </w:ins>
      <w:r>
        <w:t xml:space="preserve"> EMBRACE-I</w:t>
      </w:r>
      <w:hyperlink w:anchor="ref-pötter2021">
        <w:r>
          <w:rPr>
            <w:rStyle w:val="Hipervnculo"/>
            <w:vertAlign w:val="superscript"/>
          </w:rPr>
          <w:t>51</w:t>
        </w:r>
      </w:hyperlink>
      <w:r>
        <w:t>,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14:paraId="216B5135" w14:textId="77777777" w:rsidR="009574C6" w:rsidRDefault="00E223CA" w:rsidP="00610AC2">
      <w:pPr>
        <w:pStyle w:val="Textoindependiente"/>
        <w:jc w:val="both"/>
      </w:pPr>
      <w:r>
        <w:t xml:space="preserve">Estos estudios, junto con otras series mono institucionales y estudios de cohortes retrospectivos, contribuyeron a crear la base de pruebas científicas para la IGABT en el tratamiento del carcinoma </w:t>
      </w:r>
      <w:commentRangeStart w:id="216"/>
      <w:r>
        <w:t>cervicouterino</w:t>
      </w:r>
      <w:commentRangeEnd w:id="216"/>
      <w:r w:rsidR="00AA6C9E">
        <w:rPr>
          <w:rStyle w:val="Refdecomentario"/>
        </w:rPr>
        <w:commentReference w:id="216"/>
      </w:r>
      <w:r>
        <w:t>. Los resultados de estos estudios respaldaron colectivamente el uso de IGABT y proporcionaron datos clínicos y de toxicidad para demostrar su seguridad y eficacia.</w:t>
      </w:r>
    </w:p>
    <w:p w14:paraId="2D172E21" w14:textId="77777777" w:rsidR="009574C6" w:rsidRDefault="00E223CA" w:rsidP="00610AC2">
      <w:pPr>
        <w:pStyle w:val="Ttulo3"/>
        <w:jc w:val="both"/>
      </w:pPr>
      <w:bookmarkStart w:id="217" w:name="_Toc148271443"/>
      <w:bookmarkStart w:id="218" w:name="el-estudio-embrace"/>
      <w:bookmarkEnd w:id="206"/>
      <w:commentRangeStart w:id="219"/>
      <w:r>
        <w:t>1.3.5 El estudio EMBRACE</w:t>
      </w:r>
      <w:bookmarkEnd w:id="217"/>
      <w:commentRangeEnd w:id="219"/>
      <w:r w:rsidR="00AA6C9E">
        <w:rPr>
          <w:rStyle w:val="Refdecomentario"/>
          <w:rFonts w:ascii="Cambria" w:eastAsia="Cambria" w:hAnsi="Cambria"/>
          <w:b w:val="0"/>
          <w:bCs w:val="0"/>
          <w:color w:val="auto"/>
        </w:rPr>
        <w:commentReference w:id="219"/>
      </w:r>
    </w:p>
    <w:p w14:paraId="6D517397" w14:textId="4E473492" w:rsidR="009574C6" w:rsidRDefault="00E223CA" w:rsidP="00610AC2">
      <w:pPr>
        <w:pStyle w:val="FirstParagraph"/>
        <w:jc w:val="both"/>
      </w:pPr>
      <w:r>
        <w:t xml:space="preserve">El estudio </w:t>
      </w:r>
      <w:hyperlink r:id="rId12">
        <w:r>
          <w:rPr>
            <w:rStyle w:val="Hipervnculo"/>
          </w:rPr>
          <w:t>EMBRACE</w:t>
        </w:r>
      </w:hyperlink>
      <w:r>
        <w:t xml:space="preserve">, acrónimo de </w:t>
      </w:r>
      <w:r>
        <w:rPr>
          <w:i/>
          <w:iCs/>
        </w:rPr>
        <w:t>International MRI-guided BRAchytherapy in CErvical cancer</w:t>
      </w:r>
      <w:r>
        <w:t>, fue un estudio observacional prospectivo iniciado en 2008. El objetivo principal del estudio era investigar el resultado clínico de la braquiterapia guiada por imagen basada en MRI (</w:t>
      </w:r>
      <w:commentRangeStart w:id="220"/>
      <w:r>
        <w:t>IGBT</w:t>
      </w:r>
      <w:commentRangeEnd w:id="220"/>
      <w:r w:rsidR="00AA6C9E">
        <w:rPr>
          <w:rStyle w:val="Refdecomentario"/>
        </w:rPr>
        <w:commentReference w:id="220"/>
      </w:r>
      <w:r>
        <w:t xml:space="preserve">) cuando se aplica en </w:t>
      </w:r>
      <w:del w:id="221" w:author="Javier Vijande Asenjo" w:date="2023-11-16T11:49:00Z">
        <w:r w:rsidDel="00AA6C9E">
          <w:delText xml:space="preserve">un entorno multi </w:delText>
        </w:r>
      </w:del>
      <w:ins w:id="222" w:author="Javier Vijande Asenjo" w:date="2023-11-16T11:49:00Z">
        <w:r w:rsidR="00AA6C9E">
          <w:t>múltiples centros independientes</w:t>
        </w:r>
      </w:ins>
      <w:del w:id="223" w:author="Javier Vijande Asenjo" w:date="2023-11-16T11:49:00Z">
        <w:r w:rsidDel="00AA6C9E">
          <w:delText>centrico</w:delText>
        </w:r>
      </w:del>
      <w:r>
        <w:t>. El estudio se adhirió a las recomendaciones proporcionadas por la GEC-ESTRO con respecto al contorno y la presentación de informes</w:t>
      </w:r>
      <w:hyperlink w:anchor="X769a93fef83b5d500388707f7ed9ce5485e95f7">
        <w:r>
          <w:rPr>
            <w:rStyle w:val="Hipervnculo"/>
            <w:vertAlign w:val="superscript"/>
          </w:rPr>
          <w:t>12</w:t>
        </w:r>
      </w:hyperlink>
      <w:r>
        <w:rPr>
          <w:vertAlign w:val="superscript"/>
        </w:rPr>
        <w:t>,</w:t>
      </w:r>
      <w:hyperlink w:anchor="X3da22c956ed8136755601703678da42c089b428">
        <w:r>
          <w:rPr>
            <w:rStyle w:val="Hipervnculo"/>
            <w:vertAlign w:val="superscript"/>
          </w:rPr>
          <w:t>52</w:t>
        </w:r>
      </w:hyperlink>
      <w:r>
        <w:t>.</w:t>
      </w:r>
    </w:p>
    <w:p w14:paraId="68CC4C42" w14:textId="2BBBA4B7" w:rsidR="009574C6" w:rsidRDefault="00E223CA" w:rsidP="00610AC2">
      <w:pPr>
        <w:pStyle w:val="Textoindependiente"/>
        <w:jc w:val="both"/>
      </w:pPr>
      <w:del w:id="224" w:author="Javier Vijande Asenjo" w:date="2023-11-16T11:49:00Z">
        <w:r w:rsidDel="00AA6C9E">
          <w:delText xml:space="preserve">El estudio </w:delText>
        </w:r>
      </w:del>
      <w:r>
        <w:t xml:space="preserve">EMBRACE tenía como objetivo recopilar datos de una amplia cohorte de pacientes tratados con IGBT en </w:t>
      </w:r>
      <w:del w:id="225" w:author="Javier Vijande Asenjo" w:date="2023-11-16T11:49:00Z">
        <w:r w:rsidDel="00AA6C9E">
          <w:delText>entornos mono centricos</w:delText>
        </w:r>
      </w:del>
      <w:ins w:id="226" w:author="Javier Vijande Asenjo" w:date="2023-11-16T11:49:00Z">
        <w:r w:rsidR="00AA6C9E">
          <w:t>múltiples centros</w:t>
        </w:r>
      </w:ins>
      <w:r>
        <w:t xml:space="preserve"> antes de su participación en el estudio. Comprendía varios estudios, incluidos los estudios EMBRACE, RetroEMBRACE y EMBRACEII. El estudio EMBRACEII, por ejemplo, incluyó a pacientes con cáncer de cuello uterino avanzado tratadas con </w:t>
      </w:r>
      <w:del w:id="227" w:author="Javier Vijande Asenjo" w:date="2023-11-16T11:51:00Z">
        <w:r w:rsidDel="0028007F">
          <w:delText>radioterapia de intensidad modulada (</w:delText>
        </w:r>
      </w:del>
      <w:r>
        <w:t>IMRT</w:t>
      </w:r>
      <w:del w:id="228" w:author="Javier Vijande Asenjo" w:date="2023-11-16T11:51:00Z">
        <w:r w:rsidDel="0028007F">
          <w:delText>)</w:delText>
        </w:r>
      </w:del>
      <w:r>
        <w:t xml:space="preserve">, quimioterapia y </w:t>
      </w:r>
      <w:del w:id="229" w:author="Javier Vijande Asenjo" w:date="2023-11-16T11:51:00Z">
        <w:r w:rsidDel="0028007F">
          <w:delText>braquiterapia guiada por MRI (RM-GBT)</w:delText>
        </w:r>
      </w:del>
      <w:ins w:id="230" w:author="Javier Vijande Asenjo" w:date="2023-11-16T11:52:00Z">
        <w:r w:rsidR="00B54866">
          <w:t>I</w:t>
        </w:r>
      </w:ins>
      <w:ins w:id="231" w:author="Javier Vijande Asenjo" w:date="2023-11-16T11:51:00Z">
        <w:r w:rsidR="0028007F">
          <w:t>GBT</w:t>
        </w:r>
      </w:ins>
      <w:r>
        <w:t>.</w:t>
      </w:r>
    </w:p>
    <w:p w14:paraId="0096691B" w14:textId="6E02B6C7" w:rsidR="009574C6" w:rsidRDefault="00E223CA" w:rsidP="00610AC2">
      <w:pPr>
        <w:pStyle w:val="Textoindependiente"/>
        <w:jc w:val="both"/>
      </w:pPr>
      <w:r>
        <w:t xml:space="preserve">El impacto del estudio EMBRACE en la braquiterapia para el cáncer de cuello de útero ha sido significativo. El estudio ha contribuido a mejorar el control pélvico y la </w:t>
      </w:r>
      <w:r>
        <w:lastRenderedPageBreak/>
        <w:t xml:space="preserve">supervivencia en pacientes con cáncer de cuello de útero localmente avanzado. Ha ayudado a establecer la eficacia de la </w:t>
      </w:r>
      <w:del w:id="232" w:author="Javier Vijande Asenjo" w:date="2023-11-16T11:52:00Z">
        <w:r w:rsidDel="00B54866">
          <w:delText>braquiterapia adaptativa guiada por MRI (HDR-B)</w:delText>
        </w:r>
      </w:del>
      <w:commentRangeStart w:id="233"/>
      <w:ins w:id="234" w:author="Javier Vijande Asenjo" w:date="2023-11-16T11:52:00Z">
        <w:r w:rsidR="00B54866">
          <w:t>IGABT</w:t>
        </w:r>
        <w:commentRangeEnd w:id="233"/>
        <w:r w:rsidR="00B54866">
          <w:rPr>
            <w:rStyle w:val="Refdecomentario"/>
          </w:rPr>
          <w:commentReference w:id="233"/>
        </w:r>
      </w:ins>
      <w:r>
        <w:t xml:space="preserve"> para el carcinoma cervical. Los resultados del estudio han sido comparables a los de otros estudios multicéntricos, con una toxicidad tardía manejable.</w:t>
      </w:r>
    </w:p>
    <w:p w14:paraId="254ADE38" w14:textId="77777777" w:rsidR="009574C6" w:rsidRDefault="00E223CA" w:rsidP="00610AC2">
      <w:pPr>
        <w:pStyle w:val="Textoindependiente"/>
        <w:jc w:val="both"/>
      </w:pPr>
      <w:commentRangeStart w:id="235"/>
      <w:r>
        <w:t>Uno de los principales objetivos del estudio EMBRACEII es reducir la toxicidad en pacientes que muestran una buena respuesta tras la radio quimioterapia. El estudio pretende intensificar el tratamiento con braquiterapia, en particular con braquiterapia intersticial, para mejorar el control local y la supervivencia en pacientes con tumores avanzados y mala respuesta inicial.</w:t>
      </w:r>
      <w:commentRangeEnd w:id="235"/>
      <w:r w:rsidR="00761623">
        <w:rPr>
          <w:rStyle w:val="Refdecomentario"/>
        </w:rPr>
        <w:commentReference w:id="235"/>
      </w:r>
    </w:p>
    <w:p w14:paraId="443BC0AB" w14:textId="77777777" w:rsidR="009574C6" w:rsidRDefault="00E223CA" w:rsidP="00610AC2">
      <w:pPr>
        <w:pStyle w:val="Ttulo3"/>
        <w:jc w:val="both"/>
      </w:pPr>
      <w:bookmarkStart w:id="236" w:name="_Toc148271444"/>
      <w:bookmarkStart w:id="237" w:name="X20f53a387c6cd561169d85ff4ed878615df6725"/>
      <w:bookmarkEnd w:id="218"/>
      <w:r>
        <w:t>1.3.6 De las recomendaciones de GEC-ESTRO a la ICRU89</w:t>
      </w:r>
      <w:bookmarkEnd w:id="236"/>
    </w:p>
    <w:p w14:paraId="435B398C" w14:textId="77777777" w:rsidR="009574C6" w:rsidRDefault="00E223CA" w:rsidP="00610AC2">
      <w:pPr>
        <w:pStyle w:val="FirstParagraph"/>
        <w:jc w:val="both"/>
      </w:pPr>
      <w:r>
        <w:t>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14:paraId="1DBB94B7" w14:textId="77777777" w:rsidR="009574C6" w:rsidRDefault="00E223CA" w:rsidP="00610AC2">
      <w:pPr>
        <w:pStyle w:val="Textoindependiente"/>
        <w:jc w:val="both"/>
      </w:pPr>
      <w:r>
        <w:t>Un paso más en el proceso fue la creación de la Red Europea de Braquiterapia Ginecológica 3D en mayo de 2005, dentro de la cual se definieron varios proyectos. Uno de estos proyectos se denominó “Reconstrucción de aplicadores” y tenía como objetivo evaluar las incertidumbres dosimétricas relacionadas con las incertidumbres geométricas</w:t>
      </w:r>
      <w:hyperlink w:anchor="ref-tanderup2008">
        <w:r>
          <w:rPr>
            <w:rStyle w:val="Hipervnculo"/>
            <w:vertAlign w:val="superscript"/>
          </w:rPr>
          <w:t>35</w:t>
        </w:r>
      </w:hyperlink>
      <w:r>
        <w:rPr>
          <w:vertAlign w:val="superscript"/>
        </w:rPr>
        <w:t>,</w:t>
      </w:r>
      <w:hyperlink w:anchor="ref-hellebust2007">
        <w:r>
          <w:rPr>
            <w:rStyle w:val="Hipervnculo"/>
            <w:vertAlign w:val="superscript"/>
          </w:rPr>
          <w:t>53</w:t>
        </w:r>
      </w:hyperlink>
      <w:r>
        <w:t>.</w:t>
      </w:r>
    </w:p>
    <w:p w14:paraId="4044F6B0" w14:textId="19F54622" w:rsidR="009574C6" w:rsidRDefault="00E223CA" w:rsidP="00610AC2">
      <w:pPr>
        <w:pStyle w:val="Textoindependiente"/>
        <w:jc w:val="both"/>
      </w:pPr>
      <w:r>
        <w:t>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del w:id="238" w:author="Javier Vijande Asenjo" w:date="2023-11-16T11:55:00Z">
        <w:r w:rsidDel="00902423">
          <w:delText xml:space="preserve"> (CTV </w:delText>
        </w:r>
        <w:commentRangeStart w:id="239"/>
        <w:r w:rsidDel="00902423">
          <w:delText>HR</w:delText>
        </w:r>
      </w:del>
      <w:commentRangeEnd w:id="239"/>
      <w:r w:rsidR="00902423">
        <w:rPr>
          <w:rStyle w:val="Refdecomentario"/>
        </w:rPr>
        <w:commentReference w:id="239"/>
      </w:r>
      <w:del w:id="240" w:author="Javier Vijande Asenjo" w:date="2023-11-16T11:55:00Z">
        <w:r w:rsidDel="00902423">
          <w:delText>)</w:delText>
        </w:r>
      </w:del>
      <w:r>
        <w:t>.</w:t>
      </w:r>
    </w:p>
    <w:p w14:paraId="30B89F58" w14:textId="77777777" w:rsidR="009574C6" w:rsidRDefault="00E223CA" w:rsidP="00610AC2">
      <w:pPr>
        <w:pStyle w:val="Textoindependiente"/>
        <w:jc w:val="both"/>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35C5D1E7" w14:textId="77777777" w:rsidR="009574C6" w:rsidRDefault="00E223CA" w:rsidP="00610AC2">
      <w:pPr>
        <w:pStyle w:val="Textoindependiente"/>
        <w:jc w:val="both"/>
      </w:pPr>
      <w:r>
        <w:lastRenderedPageBreak/>
        <w:t>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p w14:paraId="01126A15" w14:textId="77777777" w:rsidR="009574C6" w:rsidRDefault="00E223CA" w:rsidP="00610AC2">
      <w:pPr>
        <w:pStyle w:val="Ttulo3"/>
        <w:jc w:val="both"/>
      </w:pPr>
      <w:bookmarkStart w:id="241" w:name="_Toc148271445"/>
      <w:bookmarkStart w:id="242" w:name="X3e9e052f3b82d82b163ebb6ccc86ff2124aa159"/>
      <w:bookmarkEnd w:id="237"/>
      <w:commentRangeStart w:id="243"/>
      <w:r>
        <w:t>1.3.7 Braquiterapia intracavitaria e intersticial</w:t>
      </w:r>
      <w:bookmarkEnd w:id="241"/>
      <w:commentRangeEnd w:id="243"/>
      <w:r w:rsidR="00902423">
        <w:rPr>
          <w:rStyle w:val="Refdecomentario"/>
          <w:rFonts w:ascii="Cambria" w:eastAsia="Cambria" w:hAnsi="Cambria"/>
          <w:b w:val="0"/>
          <w:bCs w:val="0"/>
          <w:color w:val="auto"/>
        </w:rPr>
        <w:commentReference w:id="243"/>
      </w:r>
    </w:p>
    <w:p w14:paraId="3A7C4EF8" w14:textId="77777777" w:rsidR="009574C6" w:rsidRDefault="00E223CA" w:rsidP="00610AC2">
      <w:pPr>
        <w:pStyle w:val="FirstParagraph"/>
        <w:jc w:val="both"/>
      </w:pPr>
      <w:r>
        <w:t xml:space="preserve">Existen dos modalidades principales de </w:t>
      </w:r>
      <w:commentRangeStart w:id="244"/>
      <w:r>
        <w:t xml:space="preserve">braquiterapia </w:t>
      </w:r>
      <w:commentRangeEnd w:id="244"/>
      <w:r w:rsidR="00780864">
        <w:rPr>
          <w:rStyle w:val="Refdecomentario"/>
        </w:rPr>
        <w:commentReference w:id="244"/>
      </w:r>
      <w:r>
        <w:t>para el cáncer de cuello de útero: la braquiterapia intracavitaria y una combinación de braquiterapia intracavitaria e intersticial.</w:t>
      </w:r>
    </w:p>
    <w:p w14:paraId="4DEE416F" w14:textId="77777777" w:rsidR="009574C6" w:rsidRDefault="00E223CA" w:rsidP="00610AC2">
      <w:pPr>
        <w:pStyle w:val="Textoindependiente"/>
        <w:jc w:val="both"/>
      </w:pPr>
      <w:r>
        <w: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54</w:t>
        </w:r>
      </w:hyperlink>
      <w:r>
        <w:t>. La braquiterapia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55</w:t>
        </w:r>
      </w:hyperlink>
      <w:r>
        <w:t>. Es una técnica relativamente sencilla y menos invasiva en comparación con la braquiterapia intersticial.</w:t>
      </w:r>
    </w:p>
    <w:p w14:paraId="48510D40" w14:textId="77777777" w:rsidR="009574C6" w:rsidRDefault="00E223CA" w:rsidP="00610AC2">
      <w:pPr>
        <w:pStyle w:val="Textoindependiente"/>
        <w:jc w:val="both"/>
      </w:pPr>
      <w:r>
        <w:t>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56</w:t>
        </w:r>
      </w:hyperlink>
      <w:r>
        <w:t>. A menudo se utiliza en casos en los que la braquiterapia intracavitaria por sí sola puede no proporcionar dosis de radiación adecuadas a todo el tumor</w:t>
      </w:r>
      <w:hyperlink w:anchor="ref-murofushi2020">
        <w:r>
          <w:rPr>
            <w:rStyle w:val="Hipervnculo"/>
            <w:vertAlign w:val="superscript"/>
          </w:rPr>
          <w:t>54</w:t>
        </w:r>
      </w:hyperlink>
      <w:r>
        <w:t>.</w:t>
      </w:r>
    </w:p>
    <w:p w14:paraId="6876267E" w14:textId="77777777" w:rsidR="009574C6" w:rsidRDefault="00E223CA" w:rsidP="00610AC2">
      <w:pPr>
        <w:pStyle w:val="Textoindependiente"/>
        <w:jc w:val="both"/>
      </w:pPr>
      <w:r>
        <w:t>Las ventajas de la braquiterapia intracavitaria incluyen su simplicidad, facilidad de uso y menor invasividad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55</w:t>
        </w:r>
      </w:hyperlink>
      <w:r>
        <w: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t>
      </w:r>
    </w:p>
    <w:p w14:paraId="17AF8C3D" w14:textId="77777777" w:rsidR="009574C6" w:rsidRDefault="00E223CA" w:rsidP="00610AC2">
      <w:pPr>
        <w:pStyle w:val="Textoindependiente"/>
        <w:jc w:val="both"/>
      </w:pPr>
      <w:r>
        <w: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t>
      </w:r>
      <w:hyperlink w:anchor="ref-ohkubo2013">
        <w:r>
          <w:rPr>
            <w:rStyle w:val="Hipervnculo"/>
            <w:vertAlign w:val="superscript"/>
          </w:rPr>
          <w:t>57</w:t>
        </w:r>
      </w:hyperlink>
      <w:r>
        <w:t xml:space="preserve">. La </w:t>
      </w:r>
      <w:r>
        <w:lastRenderedPageBreak/>
        <w:t>braquiterapia intracavitaria por sí sola puede no proporcionar dosis de radiación adecuadas a todo el tumor, lo que da lugar a un control tumoral subóptimo</w:t>
      </w:r>
      <w:hyperlink w:anchor="ref-murofushi2020">
        <w:r>
          <w:rPr>
            <w:rStyle w:val="Hipervnculo"/>
            <w:vertAlign w:val="superscript"/>
          </w:rPr>
          <w:t>54</w:t>
        </w:r>
      </w:hyperlink>
      <w:r>
        <w:t>. En estos casos, una combinación de braquiterapia intracavitaria e intersticial permite una mejor cobertura del tumor y una mejor distribución de la dosis</w:t>
      </w:r>
      <w:hyperlink w:anchor="ref-tan2015">
        <w:r>
          <w:rPr>
            <w:rStyle w:val="Hipervnculo"/>
            <w:vertAlign w:val="superscript"/>
          </w:rPr>
          <w:t>58</w:t>
        </w:r>
      </w:hyperlink>
      <w:r>
        <w:t>. Además, la braquiterapia intersticial se puede utilizar para tratar zonas específicas del tumor o zonas con menor respuesta a la radiación, lo que proporciona un enfoque de tratamiento más adaptado y personalizado</w:t>
      </w:r>
      <w:hyperlink w:anchor="ref-fabian2019">
        <w:r>
          <w:rPr>
            <w:rStyle w:val="Hipervnculo"/>
            <w:vertAlign w:val="superscript"/>
          </w:rPr>
          <w:t>56</w:t>
        </w:r>
      </w:hyperlink>
      <w:r>
        <w:t>.</w:t>
      </w:r>
    </w:p>
    <w:p w14:paraId="44A3B92E" w14:textId="77777777" w:rsidR="009574C6" w:rsidRDefault="00E223CA" w:rsidP="00610AC2">
      <w:pPr>
        <w:pStyle w:val="Ttulo3"/>
        <w:jc w:val="both"/>
      </w:pPr>
      <w:bookmarkStart w:id="245" w:name="_Toc148271446"/>
      <w:bookmarkStart w:id="246" w:name="X60f0eaadca91c346bf681d69e747b06fc353943"/>
      <w:bookmarkEnd w:id="242"/>
      <w:r>
        <w:t>1.3.8 La inclusión de la componente intersticial</w:t>
      </w:r>
      <w:bookmarkEnd w:id="245"/>
    </w:p>
    <w:p w14:paraId="5803FC51" w14:textId="77777777" w:rsidR="009574C6" w:rsidRDefault="00E223CA" w:rsidP="00610AC2">
      <w:pPr>
        <w:pStyle w:val="FirstParagraph"/>
        <w:jc w:val="both"/>
      </w:pPr>
      <w:r>
        <w:t>Una vez adoptado el uso de la MRI y la IGABT, se ha demostrado que la componente intersticial añadida a la intracavitaria consigue una mayor conformidad de la dosis y la preservación de los órganos en riesgo.</w:t>
      </w:r>
    </w:p>
    <w:p w14:paraId="2BF38AC4" w14:textId="77777777" w:rsidR="009574C6" w:rsidRDefault="00E223CA" w:rsidP="00610AC2">
      <w:pPr>
        <w:pStyle w:val="Textoindependiente"/>
        <w:jc w:val="both"/>
      </w:pPr>
      <w:r>
        <w:t>En Kirisits et al.</w:t>
      </w:r>
      <w:hyperlink w:anchor="ref-kirisits2006a">
        <w:r>
          <w:rPr>
            <w:rStyle w:val="Hipervnculo"/>
            <w:vertAlign w:val="superscript"/>
          </w:rPr>
          <w:t>59</w:t>
        </w:r>
      </w:hyperlink>
      <w:r>
        <w:t xml:space="preserve"> 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391F44CA" w14:textId="77777777" w:rsidR="009574C6" w:rsidRDefault="00E223CA" w:rsidP="00610AC2">
      <w:pPr>
        <w:pStyle w:val="Textoindependiente"/>
        <w:jc w:val="both"/>
      </w:pPr>
      <w:r>
        <w:t>Por otro lado, Nomden et al.</w:t>
      </w:r>
      <w:hyperlink w:anchor="ref-nomden2012">
        <w:r>
          <w:rPr>
            <w:rStyle w:val="Hipervnculo"/>
            <w:vertAlign w:val="superscript"/>
          </w:rPr>
          <w:t>60</w:t>
        </w:r>
      </w:hyperlink>
      <w:r>
        <w:t xml:space="preserve"> 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exclusivo de la parte intracavitaria. Esto indica que la adición de braquiterapia intersticial en combinación con braquiterapia intracavitaria mejora la conformidad de la dosis.</w:t>
      </w:r>
    </w:p>
    <w:p w14:paraId="7F9ECD13" w14:textId="77777777" w:rsidR="009574C6" w:rsidRDefault="00E223CA" w:rsidP="00610AC2">
      <w:pPr>
        <w:pStyle w:val="Textoindependiente"/>
        <w:jc w:val="both"/>
      </w:pPr>
      <w:r>
        <w:t>También Derks et al.</w:t>
      </w:r>
      <w:hyperlink w:anchor="Xe124ed69d00cecdd02438671e8ed233e98f28a8">
        <w:r>
          <w:rPr>
            <w:rStyle w:val="Hipervnculo"/>
            <w:vertAlign w:val="superscript"/>
          </w:rPr>
          <w:t>61</w:t>
        </w:r>
      </w:hyperlink>
      <w:r>
        <w:t xml:space="preserve"> compararon la técnica de braquiterapia 3D guiada por MRI con la braquiterapia 2D convencional, demostrando la superioridad de la técnica de braquiterapia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p w14:paraId="0A2E4DFD" w14:textId="77777777" w:rsidR="009574C6" w:rsidRDefault="00E223CA" w:rsidP="00610AC2">
      <w:pPr>
        <w:pStyle w:val="Ttulo3"/>
        <w:jc w:val="both"/>
      </w:pPr>
      <w:bookmarkStart w:id="247" w:name="_Toc148271447"/>
      <w:bookmarkStart w:id="248" w:name="sec-esquemadetratamiento"/>
      <w:bookmarkEnd w:id="246"/>
      <w:r>
        <w:t>1.3.9 Esquema de tratamiento</w:t>
      </w:r>
      <w:bookmarkEnd w:id="247"/>
    </w:p>
    <w:p w14:paraId="2D728E98" w14:textId="77777777" w:rsidR="009574C6" w:rsidRDefault="00E223CA" w:rsidP="00610AC2">
      <w:pPr>
        <w:pStyle w:val="FirstParagraph"/>
        <w:jc w:val="bot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w:t>
      </w:r>
      <w:r>
        <w:lastRenderedPageBreak/>
        <w:t>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62</w:t>
        </w:r>
      </w:hyperlink>
      <w:r>
        <w:t>.</w:t>
      </w:r>
    </w:p>
    <w:p w14:paraId="1ED53317" w14:textId="77777777" w:rsidR="009574C6" w:rsidRDefault="00E223CA" w:rsidP="00610AC2">
      <w:pPr>
        <w:pStyle w:val="Ttulo3"/>
        <w:jc w:val="both"/>
      </w:pPr>
      <w:bookmarkStart w:id="249" w:name="_Toc148271448"/>
      <w:bookmarkStart w:id="250" w:name="prescripción-e-informes-de-dosis"/>
      <w:bookmarkEnd w:id="248"/>
      <w:r>
        <w:t>1.3.10 Prescripción e informes de dosis</w:t>
      </w:r>
      <w:bookmarkEnd w:id="249"/>
    </w:p>
    <w:p w14:paraId="7415B2F9" w14:textId="44A96E74" w:rsidR="009574C6" w:rsidRDefault="00E223CA" w:rsidP="00610AC2">
      <w:pPr>
        <w:pStyle w:val="FirstParagraph"/>
        <w:jc w:val="both"/>
      </w:pPr>
      <w:r>
        <w:t xml:space="preserve">Al pasar de una dosimetría 2D a una volumétrica, la prescripción de dosis ya no tiene sentido hacerla a un punto y se ha de pasar a modos de prescripción en </w:t>
      </w:r>
      <w:del w:id="251" w:author="Javier Vijande Asenjo" w:date="2023-11-16T12:03:00Z">
        <w:r w:rsidDel="00780864">
          <w:delText>3 dimensiones</w:delText>
        </w:r>
      </w:del>
      <w:ins w:id="252" w:author="Javier Vijande Asenjo" w:date="2023-11-16T12:03:00Z">
        <w:r w:rsidR="00780864">
          <w:t>3D</w:t>
        </w:r>
      </w:ins>
      <w:r>
        <w:t>.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14:paraId="7F7FEE71" w14:textId="77777777" w:rsidR="009574C6" w:rsidRDefault="00E223CA" w:rsidP="00610AC2">
      <w:pPr>
        <w:pStyle w:val="Textoindependiente"/>
        <w:jc w:val="both"/>
      </w:pPr>
      <w:r>
        <w:t>El grupo de trabajo GEC-ESTRO (GYN GEC-ESTRO) introdujo varias métricas para informar y prescribir dosis basadas en la información suministrada por los DVH. Las restricciones más habituales son las siguientes:</w:t>
      </w:r>
    </w:p>
    <w:p w14:paraId="69EB6C25" w14:textId="387B4B36" w:rsidR="009574C6" w:rsidRDefault="00E223CA" w:rsidP="00610AC2">
      <w:pPr>
        <w:numPr>
          <w:ilvl w:val="0"/>
          <w:numId w:val="5"/>
        </w:numPr>
        <w:jc w:val="both"/>
      </w:pPr>
      <w:r>
        <w:rPr>
          <w:b/>
          <w:bCs/>
        </w:rPr>
        <w:t>D90</w:t>
      </w:r>
      <w:r>
        <w:t xml:space="preserve">: El D90 se refiere a la dosis que cubre el 90% del </w:t>
      </w:r>
      <w:del w:id="253" w:author="Javier Vijande Asenjo" w:date="2023-11-16T12:03:00Z">
        <w:r w:rsidDel="00780864">
          <w:delText>volumen objetivo clínico de alto riesgo (HR-</w:delText>
        </w:r>
      </w:del>
      <w:r>
        <w:t>CTV</w:t>
      </w:r>
      <w:ins w:id="254" w:author="Javier Vijande Asenjo" w:date="2023-11-16T12:03:00Z">
        <w:r w:rsidR="00780864">
          <w:t>-HR</w:t>
        </w:r>
      </w:ins>
      <w:del w:id="255" w:author="Javier Vijande Asenjo" w:date="2023-11-16T12:03:00Z">
        <w:r w:rsidDel="00780864">
          <w:delText>)</w:delText>
        </w:r>
      </w:del>
      <w:r>
        <w:t>. Es una métrica esencial para evaluar la dosis de radiación administrada al área objetivo.</w:t>
      </w:r>
    </w:p>
    <w:p w14:paraId="07A0B477" w14:textId="6D013972" w:rsidR="009574C6" w:rsidRDefault="00E223CA" w:rsidP="00610AC2">
      <w:pPr>
        <w:numPr>
          <w:ilvl w:val="0"/>
          <w:numId w:val="5"/>
        </w:numPr>
        <w:jc w:val="both"/>
      </w:pPr>
      <w:r>
        <w:rPr>
          <w:b/>
          <w:bCs/>
        </w:rPr>
        <w:t>D2cc</w:t>
      </w:r>
      <w:r>
        <w:t xml:space="preserve">: D2cc es la dosis que recibe un volumen específico de un </w:t>
      </w:r>
      <w:del w:id="256" w:author="Javier Vijande Asenjo" w:date="2023-11-16T12:04:00Z">
        <w:r w:rsidDel="00780864">
          <w:delText>órgano en riesgo (</w:delText>
        </w:r>
      </w:del>
      <w:r>
        <w:t>OAR</w:t>
      </w:r>
      <w:del w:id="257" w:author="Javier Vijande Asenjo" w:date="2023-11-16T12:04:00Z">
        <w:r w:rsidDel="00780864">
          <w:delText>)</w:delText>
        </w:r>
      </w:del>
      <w:r>
        <w:t>. Representa la dosis más alta recibida por un volumen de 2 cc (centímetros cúbicos) de OAR. Se ha descubierto que D2cc es valioso para evaluar los efectos secundarios tardíos en órganos como la vejiga y el recto.</w:t>
      </w:r>
    </w:p>
    <w:p w14:paraId="3B37F7B9" w14:textId="77777777" w:rsidR="009574C6" w:rsidRDefault="00E223CA" w:rsidP="00610AC2">
      <w:pPr>
        <w:pStyle w:val="Ttulo3"/>
        <w:jc w:val="both"/>
      </w:pPr>
      <w:bookmarkStart w:id="258" w:name="_Toc148271449"/>
      <w:bookmarkStart w:id="259" w:name="sec-equivalentesbiologicos"/>
      <w:bookmarkEnd w:id="250"/>
      <w:r>
        <w:t>1.3.11 Equivalentes biológicos</w:t>
      </w:r>
      <w:bookmarkEnd w:id="258"/>
    </w:p>
    <w:p w14:paraId="6D273A6A" w14:textId="77777777" w:rsidR="009574C6" w:rsidRDefault="00E223CA" w:rsidP="00610AC2">
      <w:pPr>
        <w:pStyle w:val="FirstParagraph"/>
        <w:jc w:val="both"/>
      </w:pPr>
      <w:r>
        <w:t xml:space="preserve">Como se expuso en la </w:t>
      </w:r>
      <w:hyperlink w:anchor="sec-esquemadetratamiento">
        <w:r>
          <w:rPr>
            <w:rStyle w:val="Hipervnculo"/>
          </w:rPr>
          <w:t>sección 1.3.9</w:t>
        </w:r>
      </w:hyperlink>
      <w:r>
        <w:t>,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14:paraId="14F8D5EB" w14:textId="150BC129" w:rsidR="009574C6" w:rsidRDefault="00E223CA" w:rsidP="00610AC2">
      <w:pPr>
        <w:pStyle w:val="Textoindependiente"/>
        <w:jc w:val="both"/>
      </w:pPr>
      <w:r>
        <w:t xml:space="preserve">Para gestionar la suma de dosis de las fracciones de </w:t>
      </w:r>
      <w:del w:id="260" w:author="Javier Vijande Asenjo" w:date="2023-11-16T12:04:00Z">
        <w:r w:rsidDel="00780864">
          <w:delText>radioterapia de haz externo (</w:delText>
        </w:r>
      </w:del>
      <w:r>
        <w:t>EBRT</w:t>
      </w:r>
      <w:del w:id="261" w:author="Javier Vijande Asenjo" w:date="2023-11-16T12:04:00Z">
        <w:r w:rsidDel="00780864">
          <w:delText>) y braquiterapia (</w:delText>
        </w:r>
      </w:del>
      <w:ins w:id="262" w:author="Javier Vijande Asenjo" w:date="2023-11-16T12:04:00Z">
        <w:r w:rsidR="00780864">
          <w:t xml:space="preserve"> y </w:t>
        </w:r>
      </w:ins>
      <w:r>
        <w:t>BT</w:t>
      </w:r>
      <w:del w:id="263" w:author="Javier Vijande Asenjo" w:date="2023-11-16T12:04:00Z">
        <w:r w:rsidDel="00780864">
          <w:delText>)</w:delText>
        </w:r>
      </w:del>
      <w:r>
        <w:t xml:space="preserve">, se recomienda calcular unas dosis biológicamente equivalentes. La suma de estas dosis representa la dosis total biológicamente ponderada aplicada al volumen de interés, como la dosis mínima recibida por 2 </w:t>
      </w:r>
      <w:commentRangeStart w:id="264"/>
      <w:r>
        <w:t xml:space="preserve">cm3 </w:t>
      </w:r>
      <w:commentRangeEnd w:id="264"/>
      <w:r w:rsidR="00780864">
        <w:rPr>
          <w:rStyle w:val="Refdecomentario"/>
        </w:rPr>
        <w:commentReference w:id="264"/>
      </w:r>
      <w:r>
        <w:t xml:space="preserve">de recto, el </w:t>
      </w:r>
      <w:del w:id="265" w:author="Javier Vijande Asenjo" w:date="2023-11-16T12:05:00Z">
        <w:r w:rsidDel="00780864">
          <w:delText>Volumen tumoral bruto (</w:delText>
        </w:r>
      </w:del>
      <w:r>
        <w:t>GTV</w:t>
      </w:r>
      <w:del w:id="266" w:author="Javier Vijande Asenjo" w:date="2023-11-16T12:05:00Z">
        <w:r w:rsidDel="00780864">
          <w:delText>)</w:delText>
        </w:r>
      </w:del>
      <w:r>
        <w:t xml:space="preserve"> o el </w:t>
      </w:r>
      <w:del w:id="267" w:author="Javier Vijande Asenjo" w:date="2023-11-16T12:05:00Z">
        <w:r w:rsidDel="00780864">
          <w:delText>Volumen objetivo clínico de alto riesgo (HR CTV)</w:delText>
        </w:r>
      </w:del>
      <w:ins w:id="268" w:author="Javier Vijande Asenjo" w:date="2023-11-16T12:05:00Z">
        <w:r w:rsidR="00780864">
          <w:t>CTV-HR</w:t>
        </w:r>
      </w:ins>
      <w:r>
        <w:t>.</w:t>
      </w:r>
    </w:p>
    <w:p w14:paraId="293350F2" w14:textId="77777777" w:rsidR="009574C6" w:rsidRDefault="00E223CA" w:rsidP="00610AC2">
      <w:pPr>
        <w:pStyle w:val="Textoindependiente"/>
        <w:jc w:val="both"/>
      </w:pPr>
      <w:r>
        <w:t xml:space="preserve">Como recomienda la </w:t>
      </w:r>
      <w:commentRangeStart w:id="269"/>
      <w:r>
        <w:t>ICRU89</w:t>
      </w:r>
      <w:commentRangeEnd w:id="269"/>
      <w:r w:rsidR="00780864">
        <w:rPr>
          <w:rStyle w:val="Refdecomentario"/>
        </w:rPr>
        <w:commentReference w:id="269"/>
      </w:r>
      <w:r>
        <w:t xml:space="preserve">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w:t>
      </w:r>
      <w:r>
        <w:lastRenderedPageBreak/>
        <w:t>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14:paraId="30B50CB6" w14:textId="77777777" w:rsidR="009574C6" w:rsidRDefault="00E223CA" w:rsidP="00610AC2">
      <w:pPr>
        <w:pStyle w:val="Textoindependiente"/>
        <w:jc w:val="both"/>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w:t>
      </w:r>
      <w:commentRangeStart w:id="270"/>
      <w:r>
        <w:t>etc</w:t>
      </w:r>
      <w:commentRangeEnd w:id="270"/>
      <w:r w:rsidR="00AB727F">
        <w:rPr>
          <w:rStyle w:val="Refdecomentario"/>
        </w:rPr>
        <w:commentReference w:id="270"/>
      </w:r>
      <w:r>
        <w:t>.</w:t>
      </w:r>
    </w:p>
    <w:p w14:paraId="2CB56FD2" w14:textId="77777777" w:rsidR="009574C6" w:rsidRDefault="00E223CA" w:rsidP="00610AC2">
      <w:pPr>
        <w:pStyle w:val="Ttulo2"/>
        <w:jc w:val="both"/>
      </w:pPr>
      <w:bookmarkStart w:id="271" w:name="_Toc148271450"/>
      <w:bookmarkStart w:id="272" w:name="reconstrucción-de-aplicadores"/>
      <w:bookmarkEnd w:id="137"/>
      <w:bookmarkEnd w:id="259"/>
      <w:r>
        <w:t>1.4 Reconstrucción de aplicadores</w:t>
      </w:r>
      <w:bookmarkEnd w:id="271"/>
    </w:p>
    <w:p w14:paraId="478F8CA0" w14:textId="77777777" w:rsidR="009574C6" w:rsidRDefault="00E223CA" w:rsidP="00610AC2">
      <w:pPr>
        <w:pStyle w:val="Ttulo3"/>
        <w:jc w:val="both"/>
      </w:pPr>
      <w:bookmarkStart w:id="273" w:name="_Toc148271451"/>
      <w:bookmarkStart w:id="274" w:name="aplicadores-en-braquiterapia"/>
      <w:r>
        <w:t>1.4.1 Aplicadores en braquiterapia</w:t>
      </w:r>
      <w:bookmarkEnd w:id="273"/>
    </w:p>
    <w:p w14:paraId="6912BEF3" w14:textId="77777777" w:rsidR="009574C6" w:rsidRDefault="00E223CA" w:rsidP="00610AC2">
      <w:pPr>
        <w:pStyle w:val="FirstParagraph"/>
        <w:jc w:val="both"/>
      </w:pPr>
      <w:r>
        <w:t>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0F344E8A" w14:textId="77777777" w:rsidR="009574C6" w:rsidRDefault="00E223CA" w:rsidP="00610AC2">
      <w:pPr>
        <w:pStyle w:val="Textoindependiente"/>
        <w:jc w:val="both"/>
      </w:pPr>
      <w:r>
        <w:t>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p w14:paraId="64B5CAF0" w14:textId="77777777" w:rsidR="009574C6" w:rsidRDefault="00E223CA" w:rsidP="00610AC2">
      <w:pPr>
        <w:pStyle w:val="Ttulo3"/>
        <w:jc w:val="both"/>
      </w:pPr>
      <w:bookmarkStart w:id="275" w:name="_Toc148271452"/>
      <w:bookmarkStart w:id="276" w:name="sec-tiposreconstruccion"/>
      <w:bookmarkEnd w:id="274"/>
      <w:r>
        <w:t>1.4.2 Tipos de reconstrucción</w:t>
      </w:r>
      <w:bookmarkEnd w:id="275"/>
    </w:p>
    <w:p w14:paraId="2D374BFB" w14:textId="29EEC483" w:rsidR="009574C6" w:rsidRDefault="00E223CA" w:rsidP="00610AC2">
      <w:pPr>
        <w:pStyle w:val="FirstParagraph"/>
        <w:jc w:val="bot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w:t>
      </w:r>
      <w:del w:id="277" w:author="Javier Vijande Asenjo" w:date="2023-11-16T12:08:00Z">
        <w:r w:rsidDel="00171353">
          <w:delText>la tomografía computarizada (</w:delText>
        </w:r>
      </w:del>
      <w:r>
        <w:t>CT</w:t>
      </w:r>
      <w:del w:id="278" w:author="Javier Vijande Asenjo" w:date="2023-11-16T12:08:00Z">
        <w:r w:rsidDel="00171353">
          <w:delText>)</w:delText>
        </w:r>
      </w:del>
      <w:r>
        <w:t xml:space="preserve">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w:t>
      </w:r>
      <w:r>
        <w:lastRenderedPageBreak/>
        <w:t xml:space="preserve">para la reconstrucción del aplicador: La reconstrucción directa </w:t>
      </w:r>
      <w:del w:id="279" w:author="Javier Vijande Asenjo" w:date="2023-11-16T13:38:00Z">
        <w:r w:rsidDel="00AC1B4D">
          <w:delText xml:space="preserve">(DR) </w:delText>
        </w:r>
      </w:del>
      <w:r>
        <w:t xml:space="preserve">y las bibliotecas de aplicadores </w:t>
      </w:r>
      <w:ins w:id="280" w:author="Javier Vijande Asenjo" w:date="2023-11-16T13:38:00Z">
        <w:r w:rsidR="00AC1B4D">
          <w:t>.</w:t>
        </w:r>
      </w:ins>
      <w:del w:id="281" w:author="Javier Vijande Asenjo" w:date="2023-11-16T13:38:00Z">
        <w:r w:rsidDel="00AC1B4D">
          <w:delText>(AL)</w:delText>
        </w:r>
      </w:del>
    </w:p>
    <w:p w14:paraId="3D6A9A26" w14:textId="77777777" w:rsidR="009574C6" w:rsidRDefault="00E223CA" w:rsidP="00610AC2">
      <w:pPr>
        <w:pStyle w:val="Textoindependiente"/>
        <w:jc w:val="both"/>
      </w:pPr>
      <w:r>
        <w:t>El método de reconstrucción directa se basa en el uso de maniquíes llenos de sustancias que producen una señal de alta intensidad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14:paraId="3DA885F6" w14:textId="77777777" w:rsidR="009574C6" w:rsidRDefault="00E223CA" w:rsidP="00610AC2">
      <w:pPr>
        <w:pStyle w:val="Textoindependiente"/>
        <w:jc w:val="both"/>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05280643" w14:textId="7304EC00" w:rsidR="009574C6" w:rsidRDefault="00E223CA" w:rsidP="00610AC2">
      <w:pPr>
        <w:pStyle w:val="Textoindependiente"/>
        <w:jc w:val="both"/>
      </w:pPr>
      <w:r>
        <w:t xml:space="preserve">Cuando la modalidad de imagen es CT, se </w:t>
      </w:r>
      <w:ins w:id="282" w:author="Javier Vijande Asenjo" w:date="2023-11-16T12:09:00Z">
        <w:r w:rsidR="00171353">
          <w:t xml:space="preserve">deben </w:t>
        </w:r>
      </w:ins>
      <w:r>
        <w:t xml:space="preserve">utilizan maniquíes </w:t>
      </w:r>
      <w:del w:id="283" w:author="Javier Vijande Asenjo" w:date="2023-11-16T12:10:00Z">
        <w:r w:rsidDel="00171353">
          <w:delText>compatibles</w:delText>
        </w:r>
      </w:del>
      <w:del w:id="284" w:author="Javier Vijande Asenjo" w:date="2023-11-16T12:09:00Z">
        <w:r w:rsidDel="00171353">
          <w:delText xml:space="preserve"> con tomografía computarizada</w:delText>
        </w:r>
      </w:del>
      <w:del w:id="285" w:author="Javier Vijande Asenjo" w:date="2023-11-16T12:10:00Z">
        <w:r w:rsidDel="00171353">
          <w:delText>. Estos maniquíes están hechos</w:delText>
        </w:r>
      </w:del>
      <w:ins w:id="286" w:author="Javier Vijande Asenjo" w:date="2023-11-16T12:10:00Z">
        <w:r w:rsidR="00171353">
          <w:t>realizados a partir</w:t>
        </w:r>
      </w:ins>
      <w:r>
        <w:t xml:space="preserve"> de materiales compuestos de materiales de alto número atómico para que sean fácilmente visibles</w:t>
      </w:r>
      <w:del w:id="287" w:author="Javier Vijande Asenjo" w:date="2023-11-16T12:10:00Z">
        <w:r w:rsidDel="00171353">
          <w:delText xml:space="preserve"> sobre la imagen de CT</w:delText>
        </w:r>
      </w:del>
      <w:r>
        <w:t xml:space="preserve">. Es importante que dichas </w:t>
      </w:r>
      <w:r>
        <w:rPr>
          <w:i/>
          <w:iCs/>
        </w:rPr>
        <w:t>dummies</w:t>
      </w:r>
      <w:r>
        <w:t xml:space="preserve"> 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14:paraId="6B84EE49" w14:textId="77777777" w:rsidR="009574C6" w:rsidRDefault="00E223CA" w:rsidP="00610AC2">
      <w:pPr>
        <w:pStyle w:val="Textoindependiente"/>
        <w:jc w:val="both"/>
      </w:pPr>
      <w:r>
        <w:t xml:space="preserve">La reconstrucción directa sobre MRI requiere del uso de </w:t>
      </w:r>
      <w:r>
        <w:rPr>
          <w:i/>
          <w:iCs/>
        </w:rPr>
        <w:t>dummies</w:t>
      </w:r>
      <w:r>
        <w:t xml:space="preserve"> específicas visibles en MRI</w:t>
      </w:r>
      <w:hyperlink w:anchor="ref-perez-calatayud2009">
        <w:r>
          <w:rPr>
            <w:rStyle w:val="Hipervnculo"/>
            <w:vertAlign w:val="superscript"/>
          </w:rPr>
          <w:t>63</w:t>
        </w:r>
      </w:hyperlink>
      <w:r>
        <w:t xml:space="preserve">. La señal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intersticiales donde la señal producida por el maniquí es demasiado débil. Además, en el caso de aplicadores de titanio, dicho material enmascara la señal de una </w:t>
      </w:r>
      <w:r>
        <w:rPr>
          <w:i/>
          <w:iCs/>
        </w:rPr>
        <w:t>dummy</w:t>
      </w:r>
      <w:r>
        <w:t xml:space="preserve"> construida con sustancias visibles en MRI.</w:t>
      </w:r>
    </w:p>
    <w:p w14:paraId="65B65E54" w14:textId="77777777" w:rsidR="009574C6" w:rsidRDefault="00E223CA" w:rsidP="00610AC2">
      <w:pPr>
        <w:pStyle w:val="Textoindependiente"/>
        <w:jc w:val="both"/>
      </w:pPr>
      <w:r>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64</w:t>
        </w:r>
      </w:hyperlink>
      <w:r>
        <w:t>. Además, se pueden inducir artefactos de susceptibilidad y abombamiento en el extremo del aplicador y las agujas. Estos artefactos complican aún más la identificación precisa de la trayectoria de la fuente.</w:t>
      </w:r>
    </w:p>
    <w:p w14:paraId="204DA771" w14:textId="1EDEAABF" w:rsidR="009574C6" w:rsidDel="00171353" w:rsidRDefault="00E223CA" w:rsidP="00610AC2">
      <w:pPr>
        <w:pStyle w:val="Textoindependiente"/>
        <w:jc w:val="both"/>
        <w:rPr>
          <w:del w:id="288" w:author="Javier Vijande Asenjo" w:date="2023-11-16T12:11:00Z"/>
        </w:rPr>
      </w:pPr>
      <w:r>
        <w:t>Por otro lado, existe la cuestión de la determinación de la primera posición de parada (</w:t>
      </w:r>
      <w:r>
        <w:rPr>
          <w:i/>
          <w:iCs/>
        </w:rPr>
        <w:t>tip position</w:t>
      </w:r>
      <w:r>
        <w:t>).</w:t>
      </w:r>
    </w:p>
    <w:p w14:paraId="5E1D553E" w14:textId="16647703" w:rsidR="009574C6" w:rsidRDefault="00E223CA" w:rsidP="00610AC2">
      <w:pPr>
        <w:pStyle w:val="Textoindependiente"/>
        <w:jc w:val="both"/>
        <w:rPr>
          <w:ins w:id="289" w:author="Javier Vijande Asenjo" w:date="2023-11-16T12:13:00Z"/>
        </w:rPr>
      </w:pPr>
      <w:r>
        <w:t xml:space="preserve">El concepto de primera posición de parada se refiere a la ubicación de la punta de un aplicador o aguja utilizada en la planificación del tratamiento de braquiterapia para el cáncer de cuello uterino. </w:t>
      </w:r>
      <w:del w:id="290" w:author="Javier Vijande Asenjo" w:date="2023-11-16T12:13:00Z">
        <w:r w:rsidDel="00171353">
          <w:delText>La posición de la punta es crucial ya que determina la ubicación precisa de la fuente de radiación.</w:delText>
        </w:r>
      </w:del>
      <w:ins w:id="291" w:author="Javier Vijande Asenjo" w:date="2023-11-16T12:13:00Z">
        <w:r w:rsidR="00171353">
          <w:t xml:space="preserve">La determinación precisa de la posición de la punta es crucial para la planificación y el resultado adecuados del tratamiento. Garantiza que las posiciones de parada de las fuentes de radiación estén </w:t>
        </w:r>
        <w:r w:rsidR="00171353">
          <w:lastRenderedPageBreak/>
          <w:t xml:space="preserve">determinadas correctamente, minimizando las imprecisiones en la distribución de dosis. Una posición incorrecta de la punta puede provocar una administración de dosis incorrecta y potencialmente comprometer la eficacia del tratamiento. </w:t>
        </w:r>
      </w:ins>
    </w:p>
    <w:p w14:paraId="27366131" w14:textId="77777777" w:rsidR="00171353" w:rsidRDefault="00171353" w:rsidP="00610AC2">
      <w:pPr>
        <w:pStyle w:val="Textoindependiente"/>
        <w:jc w:val="both"/>
      </w:pPr>
    </w:p>
    <w:p w14:paraId="265C1865" w14:textId="77777777" w:rsidR="009574C6" w:rsidRDefault="00E223CA" w:rsidP="00610AC2">
      <w:pPr>
        <w:pStyle w:val="Textoindependiente"/>
        <w:jc w:val="both"/>
      </w:pPr>
      <w:r>
        <w:t>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65</w:t>
        </w:r>
      </w:hyperlink>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3620B19C" w14:textId="5EA9AB5D" w:rsidR="009574C6" w:rsidDel="00171353" w:rsidRDefault="00E223CA" w:rsidP="00610AC2">
      <w:pPr>
        <w:pStyle w:val="Textoindependiente"/>
        <w:jc w:val="both"/>
        <w:rPr>
          <w:del w:id="292" w:author="Javier Vijande Asenjo" w:date="2023-11-16T12:13:00Z"/>
        </w:rPr>
      </w:pPr>
      <w:del w:id="293" w:author="Javier Vijande Asenjo" w:date="2023-11-16T12:13:00Z">
        <w:r w:rsidDel="00171353">
          <w:delText>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Por lo tanto, la identificación y reconstrucción precisas de la posición de la punta es esencial para una planificación exitosa del tratamiento de braquiterapia.</w:delText>
        </w:r>
      </w:del>
    </w:p>
    <w:p w14:paraId="1F4A7C20" w14:textId="77777777" w:rsidR="009574C6" w:rsidRDefault="00E223CA" w:rsidP="00610AC2">
      <w:pPr>
        <w:pStyle w:val="Textoindependiente"/>
        <w:jc w:val="both"/>
      </w:pPr>
      <w:r>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078891EC" w14:textId="77777777" w:rsidR="009574C6" w:rsidRDefault="00E223CA" w:rsidP="00610AC2">
      <w:pPr>
        <w:pStyle w:val="Ttulo3"/>
        <w:jc w:val="both"/>
      </w:pPr>
      <w:bookmarkStart w:id="294" w:name="_Toc148271453"/>
      <w:bookmarkStart w:id="295" w:name="sec-bibapp"/>
      <w:bookmarkEnd w:id="276"/>
      <w:r>
        <w:t>1.4.3 Bibliotecas de aplicadores</w:t>
      </w:r>
      <w:bookmarkEnd w:id="294"/>
    </w:p>
    <w:p w14:paraId="1D52CA5A" w14:textId="04559EB6" w:rsidR="009574C6" w:rsidRDefault="00E223CA" w:rsidP="00610AC2">
      <w:pPr>
        <w:pStyle w:val="FirstParagraph"/>
        <w:jc w:val="bot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w:t>
      </w:r>
      <w:del w:id="296" w:author="Javier Vijande Asenjo" w:date="2023-11-16T12:14:00Z">
        <w:r w:rsidDel="007B7676">
          <w:delText>sistema de planificación del tratamiento (</w:delText>
        </w:r>
      </w:del>
      <w:r>
        <w:t>TPS</w:t>
      </w:r>
      <w:del w:id="297" w:author="Javier Vijande Asenjo" w:date="2023-11-16T12:14:00Z">
        <w:r w:rsidDel="007B7676">
          <w:delText>)</w:delText>
        </w:r>
      </w:del>
      <w:r>
        <w:t xml:space="preserve"> y hacerla coincidir con la señal producida por el aplicador en las imágenes de resonancia magnética</w:t>
      </w:r>
      <w:hyperlink w:anchor="ref-hellebust2010">
        <w:r>
          <w:rPr>
            <w:rStyle w:val="Hipervnculo"/>
            <w:vertAlign w:val="superscript"/>
          </w:rPr>
          <w:t>65</w:t>
        </w:r>
      </w:hyperlink>
      <w:r>
        <w:t>.</w:t>
      </w:r>
    </w:p>
    <w:p w14:paraId="0C299A57" w14:textId="77777777" w:rsidR="009574C6" w:rsidRDefault="00E223CA" w:rsidP="00610AC2">
      <w:pPr>
        <w:pStyle w:val="Textoindependiente"/>
        <w:jc w:val="both"/>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w:t>
      </w:r>
      <w:r>
        <w:lastRenderedPageBreak/>
        <w:t>que coincida con la señal de producida por el aplicador real, lo que proporciona una verificación visual de la reconstrucción del aplicador. Esto minimiza el riesgo de introducir una geometría incorrecta del aplicador durante el proceso de reconstrucción.</w:t>
      </w:r>
    </w:p>
    <w:p w14:paraId="3312C590" w14:textId="77777777" w:rsidR="009574C6" w:rsidRDefault="00E223CA" w:rsidP="00610AC2">
      <w:pPr>
        <w:pStyle w:val="Textoindependiente"/>
        <w:jc w:val="both"/>
      </w:pPr>
      <w:r>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7231E380" w14:textId="77777777" w:rsidR="009574C6" w:rsidRDefault="00E223CA" w:rsidP="00610AC2">
      <w:pPr>
        <w:pStyle w:val="Textoindependiente"/>
        <w:jc w:val="both"/>
      </w:pPr>
      <w:r>
        <w:t>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14:paraId="7EF19C8F" w14:textId="77777777" w:rsidR="009574C6" w:rsidRDefault="00E223CA" w:rsidP="00610AC2">
      <w:pPr>
        <w:pStyle w:val="Textoindependiente"/>
        <w:jc w:val="both"/>
      </w:pPr>
      <w:r>
        <w:t>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65</w:t>
        </w:r>
      </w:hyperlink>
      <w:r>
        <w:t>.</w:t>
      </w:r>
    </w:p>
    <w:p w14:paraId="16100BEB" w14:textId="69723E46" w:rsidR="009574C6" w:rsidRDefault="00E223CA" w:rsidP="00610AC2">
      <w:pPr>
        <w:pStyle w:val="Textoindependiente"/>
        <w:jc w:val="both"/>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w:t>
      </w:r>
      <w:del w:id="298" w:author="Javier Vijande Asenjo" w:date="2023-11-16T12:18:00Z">
        <w:r w:rsidDel="007B7676">
          <w:delText>sistema de planificación del tratamiento (</w:delText>
        </w:r>
      </w:del>
      <w:commentRangeStart w:id="299"/>
      <w:r>
        <w:t>TPS</w:t>
      </w:r>
      <w:commentRangeEnd w:id="299"/>
      <w:r w:rsidR="007B7676">
        <w:rPr>
          <w:rStyle w:val="Refdecomentario"/>
        </w:rPr>
        <w:commentReference w:id="299"/>
      </w:r>
      <w:del w:id="300" w:author="Javier Vijande Asenjo" w:date="2023-11-16T12:18:00Z">
        <w:r w:rsidDel="007B7676">
          <w:delText>)</w:delText>
        </w:r>
      </w:del>
      <w:r>
        <w:t xml:space="preserve"> y alinearla con la señal de anulación, en otras palabras, la sombra negra que deja el aplicador en la imagen, producida por la misma en la MRI, no es necesario ver explícitamente la punta del aplicador.</w:t>
      </w:r>
    </w:p>
    <w:p w14:paraId="00A5F47E" w14:textId="77777777" w:rsidR="009574C6" w:rsidRDefault="00E223CA" w:rsidP="00610AC2">
      <w:pPr>
        <w:pStyle w:val="Ttulo2"/>
        <w:jc w:val="both"/>
      </w:pPr>
      <w:bookmarkStart w:id="301" w:name="_Toc148271454"/>
      <w:bookmarkStart w:id="302" w:name="planes-virtuales"/>
      <w:bookmarkEnd w:id="272"/>
      <w:bookmarkEnd w:id="295"/>
      <w:r>
        <w:t>1.5 Planes virtuales</w:t>
      </w:r>
      <w:bookmarkEnd w:id="301"/>
    </w:p>
    <w:p w14:paraId="79A12923" w14:textId="77777777" w:rsidR="009574C6" w:rsidRDefault="00E223CA" w:rsidP="00610AC2">
      <w:pPr>
        <w:pStyle w:val="Ttulo3"/>
        <w:jc w:val="both"/>
      </w:pPr>
      <w:bookmarkStart w:id="303" w:name="_Toc148271455"/>
      <w:bookmarkStart w:id="304" w:name="sec-tb"/>
      <w:r>
        <w:t>1.5.1 El Template Benidorm</w:t>
      </w:r>
      <w:bookmarkEnd w:id="303"/>
    </w:p>
    <w:p w14:paraId="36B419BB" w14:textId="77777777" w:rsidR="009574C6" w:rsidRDefault="00E223CA" w:rsidP="00610AC2">
      <w:pPr>
        <w:pStyle w:val="FirstParagraph"/>
        <w:jc w:val="both"/>
      </w:pPr>
      <w:r>
        <w:t>El objetivo del aplicador Benidorm (Lorca Marin, Murcia, Spain)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66</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w:t>
      </w:r>
      <w:commentRangeStart w:id="305"/>
      <w:r>
        <w:t xml:space="preserve">aplicador Benidorm </w:t>
      </w:r>
      <w:commentRangeEnd w:id="305"/>
      <w:r w:rsidR="007B7676">
        <w:rPr>
          <w:rStyle w:val="Refdecomentario"/>
        </w:rPr>
        <w:commentReference w:id="305"/>
      </w:r>
      <w:r>
        <w:t xml:space="preserve">está indicado </w:t>
      </w:r>
      <w:r>
        <w:lastRenderedPageBreak/>
        <w:t>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p w14:paraId="364BDD3F" w14:textId="77777777" w:rsidR="009574C6" w:rsidRDefault="00E223CA" w:rsidP="00610AC2">
      <w:pPr>
        <w:pStyle w:val="Textoindependiente"/>
        <w:jc w:val="both"/>
      </w:pPr>
      <w:r>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p w14:paraId="17738A36" w14:textId="77777777" w:rsidR="009574C6" w:rsidRDefault="00E223CA" w:rsidP="00610AC2">
      <w:pPr>
        <w:pStyle w:val="Ttulo3"/>
        <w:jc w:val="both"/>
      </w:pPr>
      <w:bookmarkStart w:id="306" w:name="_Toc148271456"/>
      <w:bookmarkStart w:id="307" w:name="la-elección-de-las-agujas"/>
      <w:bookmarkEnd w:id="304"/>
      <w:commentRangeStart w:id="308"/>
      <w:r>
        <w:t>1.5.2 La elección de las agujas</w:t>
      </w:r>
      <w:bookmarkEnd w:id="306"/>
      <w:commentRangeEnd w:id="308"/>
      <w:r w:rsidR="007B7676">
        <w:rPr>
          <w:rStyle w:val="Refdecomentario"/>
          <w:rFonts w:ascii="Cambria" w:eastAsia="Cambria" w:hAnsi="Cambria"/>
          <w:b w:val="0"/>
          <w:bCs w:val="0"/>
          <w:color w:val="auto"/>
        </w:rPr>
        <w:commentReference w:id="308"/>
      </w:r>
    </w:p>
    <w:p w14:paraId="468A08AB" w14:textId="55B9EC51" w:rsidR="009574C6" w:rsidRDefault="00E223CA" w:rsidP="00610AC2">
      <w:pPr>
        <w:pStyle w:val="FirstParagraph"/>
        <w:jc w:val="both"/>
      </w:pPr>
      <w:del w:id="309" w:author="Javier Vijande Asenjo" w:date="2023-11-16T12:20:00Z">
        <w:r w:rsidDel="007B7676">
          <w:delText xml:space="preserve">Como se vio en la </w:delText>
        </w:r>
        <w:r w:rsidDel="007B7676">
          <w:fldChar w:fldCharType="begin"/>
        </w:r>
        <w:r w:rsidDel="007B7676">
          <w:delInstrText xml:space="preserve"> HYPERLINK \l "sec-tb" \h </w:delInstrText>
        </w:r>
        <w:r w:rsidDel="007B7676">
          <w:fldChar w:fldCharType="separate"/>
        </w:r>
        <w:r w:rsidDel="007B7676">
          <w:rPr>
            <w:rStyle w:val="Hipervnculo"/>
          </w:rPr>
          <w:delText>sección 1.5.1</w:delText>
        </w:r>
        <w:r w:rsidDel="007B7676">
          <w:rPr>
            <w:rStyle w:val="Hipervnculo"/>
          </w:rPr>
          <w:fldChar w:fldCharType="end"/>
        </w:r>
        <w:r w:rsidDel="007B7676">
          <w:delText>, el aplicador Benidorm posee 35 orificios rectos y 16 divergentes. Eso</w:delText>
        </w:r>
      </w:del>
      <w:ins w:id="310" w:author="Javier Vijande Asenjo" w:date="2023-11-16T12:20:00Z">
        <w:r w:rsidR="007B7676">
          <w:t>Esta configuración</w:t>
        </w:r>
      </w:ins>
      <w:r>
        <w:t xml:space="preserve"> resulta en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14:paraId="387B53CD" w14:textId="77777777" w:rsidR="009574C6" w:rsidRDefault="00E223CA" w:rsidP="00610AC2">
      <w:pPr>
        <w:pStyle w:val="Textoindependiente"/>
        <w:jc w:val="both"/>
      </w:pPr>
      <w:r>
        <w:t>Es por ello que diseñar un tratamiento con el mínimo número de agujas que a su vez asegure la cobertura correcta del volumen objetivo.</w:t>
      </w:r>
    </w:p>
    <w:p w14:paraId="6E4AA47B" w14:textId="77777777" w:rsidR="009574C6" w:rsidRDefault="00E223CA" w:rsidP="00610AC2">
      <w:pPr>
        <w:pStyle w:val="Ttulo2"/>
        <w:jc w:val="both"/>
      </w:pPr>
      <w:bookmarkStart w:id="311" w:name="_Toc148271457"/>
      <w:bookmarkStart w:id="312" w:name="objetivos"/>
      <w:bookmarkEnd w:id="302"/>
      <w:bookmarkEnd w:id="307"/>
      <w:commentRangeStart w:id="313"/>
      <w:r>
        <w:t>1.6 Objetivos</w:t>
      </w:r>
      <w:bookmarkEnd w:id="311"/>
      <w:commentRangeEnd w:id="313"/>
      <w:r w:rsidR="00717170">
        <w:rPr>
          <w:rStyle w:val="Refdecomentario"/>
          <w:rFonts w:ascii="Cambria" w:eastAsia="Cambria" w:hAnsi="Cambria"/>
          <w:b w:val="0"/>
          <w:bCs w:val="0"/>
          <w:color w:val="auto"/>
        </w:rPr>
        <w:commentReference w:id="313"/>
      </w:r>
    </w:p>
    <w:p w14:paraId="4094E7B0" w14:textId="77777777" w:rsidR="009574C6" w:rsidRDefault="00E223CA" w:rsidP="00610AC2">
      <w:pPr>
        <w:pStyle w:val="FirstParagraph"/>
        <w:jc w:val="both"/>
      </w:pPr>
      <w:r>
        <w:t xml:space="preserve">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w:t>
      </w:r>
      <w:commentRangeStart w:id="314"/>
      <w:r>
        <w:t>médico</w:t>
      </w:r>
      <w:commentRangeEnd w:id="314"/>
      <w:r w:rsidR="0024751C">
        <w:rPr>
          <w:rStyle w:val="Refdecomentario"/>
        </w:rPr>
        <w:commentReference w:id="314"/>
      </w:r>
      <w:r>
        <w:t>.</w:t>
      </w:r>
    </w:p>
    <w:p w14:paraId="2B891F15" w14:textId="77777777" w:rsidR="009574C6" w:rsidRDefault="00E223CA" w:rsidP="00610AC2">
      <w:pPr>
        <w:pStyle w:val="Textoindependiente"/>
        <w:jc w:val="both"/>
      </w:pPr>
      <w:r>
        <w:t xml:space="preserve">Por otro lado, se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w:t>
      </w:r>
      <w:commentRangeStart w:id="315"/>
      <w:r>
        <w:t>MRI</w:t>
      </w:r>
      <w:commentRangeEnd w:id="315"/>
      <w:r w:rsidR="0024751C">
        <w:rPr>
          <w:rStyle w:val="Refdecomentario"/>
        </w:rPr>
        <w:commentReference w:id="315"/>
      </w:r>
      <w:r>
        <w:t>.</w:t>
      </w:r>
    </w:p>
    <w:p w14:paraId="467A41CB" w14:textId="77777777" w:rsidR="009574C6" w:rsidRDefault="00E223CA" w:rsidP="00610AC2">
      <w:pPr>
        <w:pStyle w:val="Textoindependiente"/>
        <w:jc w:val="both"/>
      </w:pPr>
      <w:r>
        <w:lastRenderedPageBreak/>
        <w:t xml:space="preserve">También presenta la implementación de una técnica de planificación virtual pre-plan para el aplicador Benidorm en braquiterapia ginecológica multi intersticial, tanto </w:t>
      </w:r>
      <w:proofErr w:type="spellStart"/>
      <w:r>
        <w:t>transperineal</w:t>
      </w:r>
      <w:proofErr w:type="spellEnd"/>
      <w:r>
        <w:t xml:space="preserve"> como </w:t>
      </w:r>
      <w:commentRangeStart w:id="316"/>
      <w:r>
        <w:t>endocavitaria</w:t>
      </w:r>
      <w:commentRangeEnd w:id="316"/>
      <w:r w:rsidR="0024751C">
        <w:rPr>
          <w:rStyle w:val="Refdecomentario"/>
        </w:rPr>
        <w:commentReference w:id="316"/>
      </w:r>
      <w:r>
        <w:t>.</w:t>
      </w:r>
    </w:p>
    <w:p w14:paraId="5B3AE86E" w14:textId="77777777" w:rsidR="009574C6" w:rsidRDefault="00E223CA" w:rsidP="00610AC2">
      <w:pPr>
        <w:pStyle w:val="Ttulo1"/>
        <w:jc w:val="both"/>
      </w:pPr>
      <w:bookmarkStart w:id="317" w:name="_Toc148271458"/>
      <w:bookmarkStart w:id="318" w:name="material-y-métodos"/>
      <w:bookmarkEnd w:id="4"/>
      <w:bookmarkEnd w:id="312"/>
      <w:r>
        <w:t>2. Material y métodos</w:t>
      </w:r>
      <w:bookmarkEnd w:id="317"/>
    </w:p>
    <w:p w14:paraId="7DF39C13" w14:textId="77777777" w:rsidR="009574C6" w:rsidRDefault="00E223CA" w:rsidP="00610AC2">
      <w:pPr>
        <w:pStyle w:val="Ttulo2"/>
        <w:jc w:val="both"/>
      </w:pPr>
      <w:bookmarkStart w:id="319" w:name="_Toc148271459"/>
      <w:bookmarkStart w:id="320" w:name="Xf8c62f517dcf073f4df10b3044d0d92793e5a66"/>
      <w:r>
        <w:t>2.1 A method to incorporate interstitial components into the TPS gynecologic rigid applicator library (Otal2017 publicado en febrero de 2017)</w:t>
      </w:r>
      <w:bookmarkEnd w:id="319"/>
    </w:p>
    <w:p w14:paraId="05B7761F" w14:textId="77777777" w:rsidR="009574C6" w:rsidRDefault="00E223CA" w:rsidP="00610AC2">
      <w:pPr>
        <w:pStyle w:val="Ttulo3"/>
        <w:jc w:val="both"/>
      </w:pPr>
      <w:bookmarkStart w:id="321" w:name="_Toc148271460"/>
      <w:bookmarkStart w:id="322" w:name="sec-appimagestps"/>
      <w:r>
        <w:t>2.1.1 Aplicadores, adquisición de imágenes de resonancia magnética y planificador de braquiterapia (TPS)</w:t>
      </w:r>
      <w:bookmarkEnd w:id="321"/>
    </w:p>
    <w:p w14:paraId="6A3B486B" w14:textId="77777777" w:rsidR="009574C6" w:rsidRDefault="00E223CA" w:rsidP="00610AC2">
      <w:pPr>
        <w:pStyle w:val="FirstParagraph"/>
        <w:jc w:val="both"/>
      </w:pPr>
      <w:r>
        <w:t>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60</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 </w:t>
      </w:r>
      <w:hyperlink w:anchor="fig-utrecht_tool">
        <w:r>
          <w:rPr>
            <w:rStyle w:val="Hipervnculo"/>
          </w:rPr>
          <w:t>figura 2.1</w:t>
        </w:r>
      </w:hyperlink>
      <w:r>
        <w:t xml:space="preserve">. La colocación final de las agujas depende del implante, tanto en trayectoria como en profundidad. Sin embargo, aunque existen </w:t>
      </w:r>
      <w:r>
        <w:rPr>
          <w:i/>
          <w:iCs/>
        </w:rPr>
        <w:t>dummies</w:t>
      </w:r>
      <w:r>
        <w:t xml:space="preserve"> para el componente endocavitario, no los hay para el intersticial. Hasta ahora, las posiciones de las agujas se reconstruían utilizando su señal de túnel negro en MR T2 y la medida de la profundidad de inserción.</w:t>
      </w:r>
    </w:p>
    <w:p w14:paraId="1A949B3D" w14:textId="52143A1E" w:rsidR="00DA0EBD" w:rsidRDefault="00DA0EBD" w:rsidP="00610AC2">
      <w:pPr>
        <w:spacing w:after="0"/>
        <w:jc w:val="both"/>
      </w:pPr>
      <w:r>
        <w:br w:type="page"/>
      </w:r>
    </w:p>
    <w:p w14:paraId="6D066B42"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51C74796" w14:textId="77777777">
        <w:tc>
          <w:tcPr>
            <w:tcW w:w="0" w:type="auto"/>
          </w:tcPr>
          <w:tbl>
            <w:tblPr>
              <w:tblStyle w:val="Table"/>
              <w:tblW w:w="5000" w:type="pct"/>
              <w:tblLook w:val="0000" w:firstRow="0" w:lastRow="0" w:firstColumn="0" w:lastColumn="0" w:noHBand="0" w:noVBand="0"/>
            </w:tblPr>
            <w:tblGrid>
              <w:gridCol w:w="8141"/>
              <w:gridCol w:w="282"/>
            </w:tblGrid>
            <w:tr w:rsidR="009574C6" w14:paraId="2EB3655C" w14:textId="77777777">
              <w:tc>
                <w:tcPr>
                  <w:tcW w:w="0" w:type="auto"/>
                </w:tcPr>
                <w:tbl>
                  <w:tblPr>
                    <w:tblStyle w:val="Table"/>
                    <w:tblW w:w="5000" w:type="pct"/>
                    <w:jc w:val="center"/>
                    <w:tblLook w:val="0000" w:firstRow="0" w:lastRow="0" w:firstColumn="0" w:lastColumn="0" w:noHBand="0" w:noVBand="0"/>
                  </w:tblPr>
                  <w:tblGrid>
                    <w:gridCol w:w="7925"/>
                  </w:tblGrid>
                  <w:tr w:rsidR="009574C6" w14:paraId="3039E538" w14:textId="77777777" w:rsidTr="00AC15B0">
                    <w:trPr>
                      <w:jc w:val="center"/>
                    </w:trPr>
                    <w:tc>
                      <w:tcPr>
                        <w:tcW w:w="0" w:type="auto"/>
                      </w:tcPr>
                      <w:p w14:paraId="7F5623CF" w14:textId="77777777" w:rsidR="009574C6" w:rsidRDefault="00E223CA" w:rsidP="00610AC2">
                        <w:pPr>
                          <w:jc w:val="both"/>
                        </w:pPr>
                        <w:bookmarkStart w:id="323" w:name="fig-utrecht_tool1"/>
                        <w:bookmarkStart w:id="324" w:name="fig-utrecht_tool"/>
                        <w:r>
                          <w:rPr>
                            <w:noProof/>
                            <w:lang w:val="es-ES"/>
                          </w:rPr>
                          <w:drawing>
                            <wp:inline distT="0" distB="0" distL="0" distR="0" wp14:anchorId="3CDBDFD0" wp14:editId="5A26034E">
                              <wp:extent cx="2971800" cy="15456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Utrecht_tool1.png"/>
                                      <pic:cNvPicPr>
                                        <a:picLocks noChangeAspect="1" noChangeArrowheads="1"/>
                                      </pic:cNvPicPr>
                                    </pic:nvPicPr>
                                    <pic:blipFill>
                                      <a:blip r:embed="rId13"/>
                                      <a:stretch>
                                        <a:fillRect/>
                                      </a:stretch>
                                    </pic:blipFill>
                                    <pic:spPr bwMode="auto">
                                      <a:xfrm>
                                        <a:off x="0" y="0"/>
                                        <a:ext cx="2971800" cy="1545665"/>
                                      </a:xfrm>
                                      <a:prstGeom prst="rect">
                                        <a:avLst/>
                                      </a:prstGeom>
                                      <a:noFill/>
                                      <a:ln w="9525">
                                        <a:noFill/>
                                        <a:headEnd/>
                                        <a:tailEnd/>
                                      </a:ln>
                                    </pic:spPr>
                                  </pic:pic>
                                </a:graphicData>
                              </a:graphic>
                            </wp:inline>
                          </w:drawing>
                        </w:r>
                      </w:p>
                      <w:p w14:paraId="26A8AE77" w14:textId="77777777" w:rsidR="009574C6" w:rsidRPr="009D45E6" w:rsidRDefault="00E223CA" w:rsidP="00610AC2">
                        <w:pPr>
                          <w:pStyle w:val="ImageCaption"/>
                          <w:spacing w:before="200"/>
                          <w:jc w:val="both"/>
                          <w:rPr>
                            <w:lang w:val="es-ES"/>
                          </w:rPr>
                        </w:pPr>
                        <w:r w:rsidRPr="009D45E6">
                          <w:rPr>
                            <w:lang w:val="es-ES"/>
                          </w:rPr>
                          <w:t>(a) Detalle de la profundidad de inserción sobre el aplicador</w:t>
                        </w:r>
                      </w:p>
                    </w:tc>
                    <w:bookmarkEnd w:id="323"/>
                  </w:tr>
                </w:tbl>
                <w:p w14:paraId="381B74F4" w14:textId="77777777" w:rsidR="009574C6" w:rsidRPr="009D45E6" w:rsidRDefault="009574C6" w:rsidP="00610AC2">
                  <w:pPr>
                    <w:jc w:val="both"/>
                    <w:rPr>
                      <w:lang w:val="es-ES"/>
                    </w:rPr>
                  </w:pPr>
                </w:p>
              </w:tc>
              <w:tc>
                <w:tcPr>
                  <w:tcW w:w="0" w:type="auto"/>
                </w:tcPr>
                <w:p w14:paraId="106285CB" w14:textId="77777777" w:rsidR="009574C6" w:rsidRPr="009D45E6" w:rsidRDefault="00E223CA" w:rsidP="00610AC2">
                  <w:pPr>
                    <w:jc w:val="both"/>
                    <w:rPr>
                      <w:lang w:val="es-ES"/>
                    </w:rPr>
                  </w:pPr>
                  <w:r w:rsidRPr="009D45E6">
                    <w:rPr>
                      <w:lang w:val="es-ES"/>
                    </w:rPr>
                    <w:t xml:space="preserve"> </w:t>
                  </w:r>
                </w:p>
              </w:tc>
            </w:tr>
          </w:tbl>
          <w:p w14:paraId="33443F22"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963776B" w14:textId="77777777">
              <w:tc>
                <w:tcPr>
                  <w:tcW w:w="0" w:type="auto"/>
                </w:tcPr>
                <w:tbl>
                  <w:tblPr>
                    <w:tblStyle w:val="Table"/>
                    <w:tblW w:w="5000" w:type="pct"/>
                    <w:tblLook w:val="0000" w:firstRow="0" w:lastRow="0" w:firstColumn="0" w:lastColumn="0" w:noHBand="0" w:noVBand="0"/>
                  </w:tblPr>
                  <w:tblGrid>
                    <w:gridCol w:w="4896"/>
                  </w:tblGrid>
                  <w:tr w:rsidR="009574C6" w14:paraId="2D7FDFBB" w14:textId="77777777">
                    <w:tc>
                      <w:tcPr>
                        <w:tcW w:w="0" w:type="auto"/>
                      </w:tcPr>
                      <w:p w14:paraId="5C36C47B" w14:textId="77777777" w:rsidR="009574C6" w:rsidRDefault="00E223CA" w:rsidP="00610AC2">
                        <w:pPr>
                          <w:jc w:val="both"/>
                        </w:pPr>
                        <w:bookmarkStart w:id="325" w:name="fig-utrecht_tool2"/>
                        <w:r>
                          <w:rPr>
                            <w:noProof/>
                            <w:lang w:val="es-ES"/>
                          </w:rPr>
                          <w:drawing>
                            <wp:inline distT="0" distB="0" distL="0" distR="0" wp14:anchorId="7F59B1E1" wp14:editId="2F0A102E">
                              <wp:extent cx="2971800" cy="170141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Utrecht_tool2.png"/>
                                      <pic:cNvPicPr>
                                        <a:picLocks noChangeAspect="1" noChangeArrowheads="1"/>
                                      </pic:cNvPicPr>
                                    </pic:nvPicPr>
                                    <pic:blipFill>
                                      <a:blip r:embed="rId14"/>
                                      <a:stretch>
                                        <a:fillRect/>
                                      </a:stretch>
                                    </pic:blipFill>
                                    <pic:spPr bwMode="auto">
                                      <a:xfrm>
                                        <a:off x="0" y="0"/>
                                        <a:ext cx="2971800" cy="1701412"/>
                                      </a:xfrm>
                                      <a:prstGeom prst="rect">
                                        <a:avLst/>
                                      </a:prstGeom>
                                      <a:noFill/>
                                      <a:ln w="9525">
                                        <a:noFill/>
                                        <a:headEnd/>
                                        <a:tailEnd/>
                                      </a:ln>
                                    </pic:spPr>
                                  </pic:pic>
                                </a:graphicData>
                              </a:graphic>
                            </wp:inline>
                          </w:drawing>
                        </w:r>
                      </w:p>
                      <w:p w14:paraId="3C1C8750" w14:textId="77777777" w:rsidR="009574C6" w:rsidRPr="009D45E6" w:rsidRDefault="00E223CA" w:rsidP="00610AC2">
                        <w:pPr>
                          <w:pStyle w:val="ImageCaption"/>
                          <w:spacing w:before="200"/>
                          <w:jc w:val="both"/>
                          <w:rPr>
                            <w:lang w:val="es-ES"/>
                          </w:rPr>
                        </w:pPr>
                        <w:r w:rsidRPr="009D45E6">
                          <w:rPr>
                            <w:lang w:val="es-ES"/>
                          </w:rPr>
                          <w:t>(b) Herramienta de inserción</w:t>
                        </w:r>
                      </w:p>
                    </w:tc>
                    <w:bookmarkEnd w:id="325"/>
                  </w:tr>
                </w:tbl>
                <w:p w14:paraId="1DB6D058" w14:textId="77777777" w:rsidR="009574C6" w:rsidRPr="009D45E6" w:rsidRDefault="009574C6" w:rsidP="00610AC2">
                  <w:pPr>
                    <w:jc w:val="both"/>
                    <w:rPr>
                      <w:lang w:val="es-ES"/>
                    </w:rPr>
                  </w:pPr>
                </w:p>
              </w:tc>
            </w:tr>
          </w:tbl>
          <w:p w14:paraId="47E9073B" w14:textId="77777777" w:rsidR="009574C6" w:rsidRPr="009D45E6" w:rsidRDefault="00E223CA" w:rsidP="00610AC2">
            <w:pPr>
              <w:pStyle w:val="ImageCaption"/>
              <w:spacing w:before="200"/>
              <w:jc w:val="both"/>
              <w:rPr>
                <w:lang w:val="es-ES"/>
              </w:rPr>
            </w:pPr>
            <w:r w:rsidRPr="009D45E6">
              <w:rPr>
                <w:lang w:val="es-ES"/>
              </w:rPr>
              <w:t>Figura 2.1: Procedimiento de medida de la inserción de las agujas</w:t>
            </w:r>
          </w:p>
        </w:tc>
        <w:bookmarkEnd w:id="324"/>
      </w:tr>
    </w:tbl>
    <w:p w14:paraId="65122792" w14:textId="77777777" w:rsidR="009574C6" w:rsidRDefault="00E223CA" w:rsidP="00610AC2">
      <w:pPr>
        <w:pStyle w:val="Textoindependiente"/>
        <w:jc w:val="both"/>
      </w:pPr>
      <w:r>
        <w:t>El Template Benidorm (TB) (Lorca Marín, Murcia, España) consiste en una plantilla para guíar múltiples agujas de titanio y un cilindro en cuyo centro se coloca una sonda intrauterina</w:t>
      </w:r>
      <w:hyperlink w:anchor="ref-villalba2015">
        <w:r>
          <w:rPr>
            <w:rStyle w:val="Hipervnculo"/>
            <w:vertAlign w:val="superscript"/>
          </w:rPr>
          <w:t>67</w:t>
        </w:r>
      </w:hyperlink>
      <w:r>
        <w:rPr>
          <w:vertAlign w:val="superscript"/>
        </w:rPr>
        <w:t>,</w:t>
      </w:r>
      <w:hyperlink w:anchor="ref-richart2015">
        <w:r>
          <w:rPr>
            <w:rStyle w:val="Hipervnculo"/>
            <w:vertAlign w:val="superscript"/>
          </w:rPr>
          <w:t>68</w:t>
        </w:r>
      </w:hyperlink>
      <w:r>
        <w:t xml:space="preserve"> (</w:t>
      </w:r>
      <w:hyperlink w:anchor="fig-tbimage">
        <w:r>
          <w:rPr>
            <w:rStyle w:val="Hipervnculo"/>
          </w:rPr>
          <w:t>figura 2.2</w:t>
        </w:r>
      </w:hyperlink>
      <w:r>
        <w:t>). Esta plantilla es una actualización de la plantilla existente MUPIT</w:t>
      </w:r>
      <w:hyperlink w:anchor="ref-gynecolo2011">
        <w:r>
          <w:rPr>
            <w:rStyle w:val="Hipervnculo"/>
            <w:vertAlign w:val="superscript"/>
          </w:rPr>
          <w:t>69</w:t>
        </w:r>
      </w:hyperlink>
      <w:r>
        <w:t xml:space="preserve"> (Nucletron,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68</w:t>
        </w:r>
      </w:hyperlink>
      <w:r>
        <w:t>.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68</w:t>
        </w:r>
      </w:hyperlink>
      <w:r>
        <w:t xml:space="preserve">. Por lo </w:t>
      </w:r>
      <w:r>
        <w:lastRenderedPageBreak/>
        <w:t>tanto, la profundidad de inserción de cada aguja ha de obtenerse midiendo la longitud libre con una regla.</w:t>
      </w:r>
    </w:p>
    <w:tbl>
      <w:tblPr>
        <w:tblStyle w:val="Table"/>
        <w:tblW w:w="5000" w:type="pct"/>
        <w:tblLook w:val="0000" w:firstRow="0" w:lastRow="0" w:firstColumn="0" w:lastColumn="0" w:noHBand="0" w:noVBand="0"/>
      </w:tblPr>
      <w:tblGrid>
        <w:gridCol w:w="8639"/>
      </w:tblGrid>
      <w:tr w:rsidR="009574C6" w14:paraId="31DBB691" w14:textId="77777777">
        <w:tc>
          <w:tcPr>
            <w:tcW w:w="0" w:type="auto"/>
          </w:tcPr>
          <w:p w14:paraId="04850354" w14:textId="77777777" w:rsidR="009574C6" w:rsidRDefault="00E223CA" w:rsidP="00610AC2">
            <w:pPr>
              <w:jc w:val="both"/>
            </w:pPr>
            <w:bookmarkStart w:id="326" w:name="fig-tbimage"/>
            <w:r>
              <w:rPr>
                <w:noProof/>
                <w:lang w:val="es-ES"/>
              </w:rPr>
              <w:drawing>
                <wp:inline distT="0" distB="0" distL="0" distR="0" wp14:anchorId="301B8FE6" wp14:editId="2C6C4691">
                  <wp:extent cx="3302849" cy="218966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g/TB.png"/>
                          <pic:cNvPicPr>
                            <a:picLocks noChangeAspect="1" noChangeArrowheads="1"/>
                          </pic:cNvPicPr>
                        </pic:nvPicPr>
                        <pic:blipFill>
                          <a:blip r:embed="rId15"/>
                          <a:stretch>
                            <a:fillRect/>
                          </a:stretch>
                        </pic:blipFill>
                        <pic:spPr bwMode="auto">
                          <a:xfrm>
                            <a:off x="0" y="0"/>
                            <a:ext cx="3302849" cy="2189666"/>
                          </a:xfrm>
                          <a:prstGeom prst="rect">
                            <a:avLst/>
                          </a:prstGeom>
                          <a:noFill/>
                          <a:ln w="9525">
                            <a:noFill/>
                            <a:headEnd/>
                            <a:tailEnd/>
                          </a:ln>
                        </pic:spPr>
                      </pic:pic>
                    </a:graphicData>
                  </a:graphic>
                </wp:inline>
              </w:drawing>
            </w:r>
          </w:p>
          <w:p w14:paraId="7DDD6795" w14:textId="77777777" w:rsidR="009574C6" w:rsidRDefault="00E223CA" w:rsidP="00610AC2">
            <w:pPr>
              <w:pStyle w:val="ImageCaption"/>
              <w:spacing w:before="200"/>
              <w:jc w:val="both"/>
            </w:pPr>
            <w:r>
              <w:t>Figura 2.2: Template Benidorm</w:t>
            </w:r>
          </w:p>
        </w:tc>
        <w:bookmarkEnd w:id="326"/>
      </w:tr>
    </w:tbl>
    <w:p w14:paraId="54F7A0D5" w14:textId="50E63F9D" w:rsidR="009574C6" w:rsidRDefault="00E223CA" w:rsidP="00610AC2">
      <w:pPr>
        <w:pStyle w:val="Textoindependiente"/>
        <w:jc w:val="both"/>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siguiendo los protocolos clínicos de MR estándar. Siguiendo las recomendaciones de GEC-ESTRO</w:t>
      </w:r>
      <w:hyperlink w:anchor="ref-haie-meder2005">
        <w:r>
          <w:rPr>
            <w:rStyle w:val="Hipervnculo"/>
            <w:vertAlign w:val="superscript"/>
          </w:rPr>
          <w:t>29</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 la adquisición consistió en una secuencia axial de eco espín rápido con recuperación rápida ponderada en T2</w:t>
      </w:r>
      <w:del w:id="327" w:author="Javier Vijande Asenjo" w:date="2023-11-16T12:28:00Z">
        <w:r w:rsidDel="00AC15B0">
          <w:delText xml:space="preserve"> (FRFSE)</w:delText>
        </w:r>
      </w:del>
      <w:r>
        <w:t xml:space="preserve">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68</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 </w:t>
      </w:r>
      <w:r>
        <w:rPr>
          <w:i/>
          <w:iCs/>
        </w:rPr>
        <w:t xml:space="preserve">Library Manager </w:t>
      </w:r>
      <w:proofErr w:type="spellStart"/>
      <w:r>
        <w:rPr>
          <w:i/>
          <w:iCs/>
        </w:rPr>
        <w:t>Applicator</w:t>
      </w:r>
      <w:proofErr w:type="spellEnd"/>
      <w:del w:id="328" w:author="Javier Vijande Asenjo" w:date="2023-11-16T12:28:00Z">
        <w:r w:rsidDel="00AC15B0">
          <w:delText xml:space="preserve"> (LMA)</w:delText>
        </w:r>
      </w:del>
      <w:r>
        <w:t>, para añadir modelos 3D de los aplicadores a la base de datos de Oncentra.</w:t>
      </w:r>
    </w:p>
    <w:p w14:paraId="3AE1E226" w14:textId="77777777" w:rsidR="009574C6" w:rsidRDefault="00E223CA" w:rsidP="00610AC2">
      <w:pPr>
        <w:pStyle w:val="Ttulo3"/>
        <w:jc w:val="both"/>
      </w:pPr>
      <w:bookmarkStart w:id="329" w:name="_Toc148271461"/>
      <w:bookmarkStart w:id="330" w:name="X7fa7f8953b9bf2d20606b483faea29fdb8c2a45"/>
      <w:bookmarkEnd w:id="322"/>
      <w:r>
        <w:t>2.1.2 Modelización de los aplicadores Utrecht y Template Benidorm en la biblioteca de aplicadores de Oncentra</w:t>
      </w:r>
      <w:bookmarkEnd w:id="329"/>
    </w:p>
    <w:p w14:paraId="06AD8C52" w14:textId="77777777" w:rsidR="009574C6" w:rsidRDefault="00E223CA" w:rsidP="00610AC2">
      <w:pPr>
        <w:pStyle w:val="FirstParagraph"/>
        <w:jc w:val="both"/>
      </w:pPr>
      <w:r>
        <w:t xml:space="preserve">En el Oncentra Brachytherapy TPS, los archivos de entrada para el gestor de la biblioteca de aplicadores son un conjunto de archivos Extensible Markup Language (xml) organizados en una estructura jerárquica. El archivo principal tiene una extensión </w:t>
      </w:r>
      <w:r>
        <w:rPr>
          <w:i/>
          <w:iCs/>
        </w:rPr>
        <w:t>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w:t>
      </w:r>
      <w:r>
        <w:lastRenderedPageBreak/>
        <w:t xml:space="preserve">de anclaje. 3- Los conectores utilizados. 4- Información sobre la superficie del elemento (llamada </w:t>
      </w:r>
      <w:r>
        <w:rPr>
          <w:i/>
          <w:iCs/>
        </w:rPr>
        <w:t>skin</w:t>
      </w:r>
      <w:r>
        <w:t xml:space="preserve"> en Oncentra).</w:t>
      </w:r>
    </w:p>
    <w:p w14:paraId="4AECE853" w14:textId="77777777" w:rsidR="009574C6" w:rsidRDefault="00E223CA" w:rsidP="00610AC2">
      <w:pPr>
        <w:pStyle w:val="Ttulo3"/>
        <w:jc w:val="both"/>
      </w:pPr>
      <w:bookmarkStart w:id="331" w:name="_Toc148271462"/>
      <w:bookmarkStart w:id="332" w:name="sec-apputrecht"/>
      <w:bookmarkEnd w:id="330"/>
      <w:r>
        <w:t>2.1.3 El aplicador Utrecht</w:t>
      </w:r>
      <w:bookmarkEnd w:id="331"/>
    </w:p>
    <w:p w14:paraId="7D999D61" w14:textId="77777777" w:rsidR="009574C6" w:rsidRDefault="00E223CA" w:rsidP="00610AC2">
      <w:pPr>
        <w:pStyle w:val="FirstParagraph"/>
        <w:jc w:val="both"/>
      </w:pPr>
      <w:r>
        <w:t>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figura 2.3</w:t>
        </w:r>
      </w:hyperlink>
      <w:r>
        <w:t>).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9574C6" w14:paraId="75EAE41F" w14:textId="77777777">
        <w:tc>
          <w:tcPr>
            <w:tcW w:w="0" w:type="auto"/>
          </w:tcPr>
          <w:p w14:paraId="09377B4B" w14:textId="77777777" w:rsidR="009574C6" w:rsidRDefault="00E223CA" w:rsidP="00610AC2">
            <w:pPr>
              <w:jc w:val="both"/>
            </w:pPr>
            <w:bookmarkStart w:id="333" w:name="fig-esquemautrecht"/>
            <w:r>
              <w:rPr>
                <w:noProof/>
                <w:lang w:val="es-ES"/>
              </w:rPr>
              <w:drawing>
                <wp:inline distT="0" distB="0" distL="0" distR="0" wp14:anchorId="50DC049D" wp14:editId="23A9D002">
                  <wp:extent cx="5473700" cy="292642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g/Esquema_utrecht.PNG"/>
                          <pic:cNvPicPr>
                            <a:picLocks noChangeAspect="1" noChangeArrowheads="1"/>
                          </pic:cNvPicPr>
                        </pic:nvPicPr>
                        <pic:blipFill>
                          <a:blip r:embed="rId16"/>
                          <a:stretch>
                            <a:fillRect/>
                          </a:stretch>
                        </pic:blipFill>
                        <pic:spPr bwMode="auto">
                          <a:xfrm>
                            <a:off x="0" y="0"/>
                            <a:ext cx="5473700" cy="2926426"/>
                          </a:xfrm>
                          <a:prstGeom prst="rect">
                            <a:avLst/>
                          </a:prstGeom>
                          <a:noFill/>
                          <a:ln w="9525">
                            <a:noFill/>
                            <a:headEnd/>
                            <a:tailEnd/>
                          </a:ln>
                        </pic:spPr>
                      </pic:pic>
                    </a:graphicData>
                  </a:graphic>
                </wp:inline>
              </w:drawing>
            </w:r>
          </w:p>
          <w:p w14:paraId="308192D6" w14:textId="77777777" w:rsidR="009574C6" w:rsidRPr="009D45E6" w:rsidRDefault="00E223CA" w:rsidP="00610AC2">
            <w:pPr>
              <w:pStyle w:val="ImageCaption"/>
              <w:spacing w:before="200"/>
              <w:jc w:val="both"/>
              <w:rPr>
                <w:lang w:val="es-ES"/>
              </w:rPr>
            </w:pPr>
            <w:r w:rsidRPr="009D45E6">
              <w:rPr>
                <w:lang w:val="es-ES"/>
              </w:rPr>
              <w:t>Figura 2.3: Sistema de referencia intrínseco del ovoide obtenido de la documentación técnica de Elekta</w:t>
            </w:r>
          </w:p>
        </w:tc>
        <w:bookmarkEnd w:id="333"/>
      </w:tr>
    </w:tbl>
    <w:p w14:paraId="4F3E64EF" w14:textId="042A4854" w:rsidR="009574C6" w:rsidRDefault="00E223CA" w:rsidP="00610AC2">
      <w:pPr>
        <w:pStyle w:val="Textoindependiente"/>
        <w:jc w:val="both"/>
      </w:pPr>
      <w:r>
        <w:t>Una obtenidos los puntos de salida, el siguiente paso es crear un archivo correspondiente a cada aguja. Se creó un modelo 3D de cada aguja con FreeCAD (versión 0.14, http://www.freecadweb.org/) y el software Open Parametric Modeler. Exportando este modelo a un archivo .</w:t>
      </w:r>
      <w:proofErr w:type="spellStart"/>
      <w:r>
        <w:t>obj</w:t>
      </w:r>
      <w:proofErr w:type="spellEnd"/>
      <w:r>
        <w:t xml:space="preserve"> de </w:t>
      </w:r>
      <w:proofErr w:type="spellStart"/>
      <w:r>
        <w:t>Wavefront</w:t>
      </w:r>
      <w:proofErr w:type="spellEnd"/>
      <w:r>
        <w:t xml:space="preserve"> </w:t>
      </w:r>
      <w:del w:id="334" w:author="Javier Vijande Asenjo" w:date="2023-11-16T13:29:00Z">
        <w:r w:rsidDel="00504BBB">
          <w:delText>(obj)</w:delText>
        </w:r>
      </w:del>
      <w:r>
        <w:t xml:space="preserve"> y procesándolo en Excel, obtuvimos la sección </w:t>
      </w:r>
      <w:r>
        <w:rPr>
          <w:i/>
          <w:iCs/>
        </w:rPr>
        <w:t>skin</w:t>
      </w:r>
      <w:r>
        <w:t>. El conector de la aguja en este nuevo archivo también se obtuvo utilizando un modelo de FreeCAD. Los conectores definidos en el archivo del canal del ovoide son los puntos de salida del ovoide calculados en el sistema de referencia del aplicador Utrecht.</w:t>
      </w:r>
    </w:p>
    <w:p w14:paraId="27B2FF6A" w14:textId="77777777" w:rsidR="009574C6" w:rsidRDefault="00E223CA" w:rsidP="00610AC2">
      <w:pPr>
        <w:pStyle w:val="Ttulo3"/>
        <w:jc w:val="both"/>
      </w:pPr>
      <w:bookmarkStart w:id="335" w:name="_Toc148271463"/>
      <w:bookmarkStart w:id="336" w:name="sec-templatebenidorm"/>
      <w:bookmarkEnd w:id="332"/>
      <w:r>
        <w:lastRenderedPageBreak/>
        <w:t xml:space="preserve">2.1.4 El </w:t>
      </w:r>
      <w:proofErr w:type="spellStart"/>
      <w:r>
        <w:t>Template</w:t>
      </w:r>
      <w:proofErr w:type="spellEnd"/>
      <w:r>
        <w:t xml:space="preserve"> Benidorm</w:t>
      </w:r>
      <w:del w:id="337" w:author="Javier Vijande Asenjo" w:date="2023-11-16T13:29:00Z">
        <w:r w:rsidDel="00504BBB">
          <w:delText xml:space="preserve"> (TB)</w:delText>
        </w:r>
      </w:del>
      <w:bookmarkEnd w:id="335"/>
    </w:p>
    <w:p w14:paraId="18FD5024" w14:textId="77777777" w:rsidR="009574C6" w:rsidRDefault="00E223CA" w:rsidP="00610AC2">
      <w:pPr>
        <w:pStyle w:val="FirstParagraph"/>
        <w:jc w:val="both"/>
      </w:pPr>
      <w:r>
        <w:t xml:space="preserve">El proceso de modelado para el TB fue diferente. Dado que en la base de datos de Oncentra sólo se incluían los tubos intrauterinos del conjunto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hyperlink w:anchor="sec-apputrecht">
        <w:r>
          <w:rPr>
            <w:rStyle w:val="Hipervnculo"/>
          </w:rPr>
          <w:t>la sección 2.1.3</w:t>
        </w:r>
      </w:hyperlink>
      <w:r>
        <w:t>, los 4 cilindros (45 mm, 80 mm, 100 mm y 135 mm) y las placas perineales con las esferas de vitamina A (</w:t>
      </w:r>
      <w:hyperlink w:anchor="fig-tbfreecad">
        <w:r>
          <w:rPr>
            <w:rStyle w:val="Hipervnculo"/>
          </w:rPr>
          <w:t>figura 2.4</w:t>
        </w:r>
      </w:hyperlink>
      <w:r>
        <w:t xml:space="preserve">). Mediante este paso se obtiene la información necesaria sobre el </w:t>
      </w:r>
      <w:r>
        <w:rPr>
          <w:i/>
          <w:iCs/>
        </w:rPr>
        <w:t>skin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 </w:t>
      </w:r>
      <w:hyperlink w:anchor="sec-apputrecht">
        <w:r>
          <w:rPr>
            <w:rStyle w:val="Hipervnculo"/>
          </w:rPr>
          <w:t>la sección 2.1.3</w:t>
        </w:r>
      </w:hyperlink>
      <w:r>
        <w:t>.</w:t>
      </w:r>
    </w:p>
    <w:tbl>
      <w:tblPr>
        <w:tblStyle w:val="Table"/>
        <w:tblW w:w="5000" w:type="pct"/>
        <w:tblLook w:val="0000" w:firstRow="0" w:lastRow="0" w:firstColumn="0" w:lastColumn="0" w:noHBand="0" w:noVBand="0"/>
      </w:tblPr>
      <w:tblGrid>
        <w:gridCol w:w="8639"/>
      </w:tblGrid>
      <w:tr w:rsidR="009574C6" w14:paraId="6A75072D" w14:textId="77777777">
        <w:tc>
          <w:tcPr>
            <w:tcW w:w="0" w:type="auto"/>
          </w:tcPr>
          <w:p w14:paraId="48F82542" w14:textId="77777777" w:rsidR="009574C6" w:rsidRDefault="00E223CA" w:rsidP="00610AC2">
            <w:pPr>
              <w:jc w:val="both"/>
            </w:pPr>
            <w:bookmarkStart w:id="338" w:name="fig-tbfreecad"/>
            <w:r>
              <w:rPr>
                <w:noProof/>
                <w:lang w:val="es-ES"/>
              </w:rPr>
              <w:drawing>
                <wp:inline distT="0" distB="0" distL="0" distR="0" wp14:anchorId="449D8F74" wp14:editId="6B952DDA">
                  <wp:extent cx="5473700" cy="401154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g/TB_freecad.png"/>
                          <pic:cNvPicPr>
                            <a:picLocks noChangeAspect="1" noChangeArrowheads="1"/>
                          </pic:cNvPicPr>
                        </pic:nvPicPr>
                        <pic:blipFill>
                          <a:blip r:embed="rId17"/>
                          <a:stretch>
                            <a:fillRect/>
                          </a:stretch>
                        </pic:blipFill>
                        <pic:spPr bwMode="auto">
                          <a:xfrm>
                            <a:off x="0" y="0"/>
                            <a:ext cx="5473700" cy="4011547"/>
                          </a:xfrm>
                          <a:prstGeom prst="rect">
                            <a:avLst/>
                          </a:prstGeom>
                          <a:noFill/>
                          <a:ln w="9525">
                            <a:noFill/>
                            <a:headEnd/>
                            <a:tailEnd/>
                          </a:ln>
                        </pic:spPr>
                      </pic:pic>
                    </a:graphicData>
                  </a:graphic>
                </wp:inline>
              </w:drawing>
            </w:r>
          </w:p>
          <w:p w14:paraId="72BA26F2" w14:textId="77777777" w:rsidR="009574C6" w:rsidRPr="009D45E6" w:rsidRDefault="00E223CA" w:rsidP="00610AC2">
            <w:pPr>
              <w:pStyle w:val="ImageCaption"/>
              <w:spacing w:before="200"/>
              <w:jc w:val="both"/>
              <w:rPr>
                <w:lang w:val="es-ES"/>
              </w:rPr>
            </w:pPr>
            <w:r w:rsidRPr="009D45E6">
              <w:rPr>
                <w:lang w:val="es-ES"/>
              </w:rPr>
              <w:t>Figura 2.4: Modelo del Template Benidorm en FreeCAD</w:t>
            </w:r>
          </w:p>
        </w:tc>
        <w:bookmarkEnd w:id="338"/>
      </w:tr>
    </w:tbl>
    <w:p w14:paraId="26A12D87" w14:textId="77777777" w:rsidR="009574C6" w:rsidRDefault="00E223CA" w:rsidP="00610AC2">
      <w:pPr>
        <w:pStyle w:val="Ttulo3"/>
        <w:jc w:val="both"/>
      </w:pPr>
      <w:bookmarkStart w:id="339" w:name="_Toc148271464"/>
      <w:bookmarkStart w:id="340" w:name="sec-MM-reconstruction"/>
      <w:bookmarkEnd w:id="336"/>
      <w:r>
        <w:t>2.1.5 Procedimiento de reconstrucción</w:t>
      </w:r>
      <w:bookmarkEnd w:id="339"/>
    </w:p>
    <w:p w14:paraId="105C6844" w14:textId="77777777" w:rsidR="009574C6" w:rsidRDefault="00E223CA" w:rsidP="00610AC2">
      <w:pPr>
        <w:pStyle w:val="FirstParagraph"/>
        <w:jc w:val="both"/>
      </w:pPr>
      <w:r>
        <w:t xml:space="preserve">En el caso del aplicador de Utrecht, el proceso de reconstrucción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claramente visibles en la secuencia </w:t>
      </w:r>
      <w:r>
        <w:lastRenderedPageBreak/>
        <w:t xml:space="preserve">T2, junto con el </w:t>
      </w:r>
      <w:r>
        <w:rPr>
          <w:i/>
          <w:iCs/>
        </w:rPr>
        <w:t>skin</w:t>
      </w:r>
      <w:r>
        <w:t xml:space="preserve"> del aplicador. Estos se han descrito en una publicación anterior</w:t>
      </w:r>
      <w:hyperlink w:anchor="ref-perez-calatayud2009">
        <w:r>
          <w:rPr>
            <w:rStyle w:val="Hipervnculo"/>
            <w:vertAlign w:val="superscript"/>
          </w:rPr>
          <w:t>63</w:t>
        </w:r>
      </w:hyperlink>
      <w:r>
        <w:t xml:space="preserve"> y las </w:t>
      </w:r>
      <w:r>
        <w:rPr>
          <w:i/>
          <w:iCs/>
        </w:rPr>
        <w:t>dummies</w:t>
      </w:r>
      <w:r>
        <w:t xml:space="preserve"> son comercializadas por la compañía Elekta. Estas </w:t>
      </w:r>
      <w:r>
        <w:rPr>
          <w:i/>
          <w:iCs/>
        </w:rPr>
        <w:t>dummies</w:t>
      </w:r>
      <w:r>
        <w:t xml:space="preserve"> 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
          <w:iCs/>
        </w:rPr>
        <w:t>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14:paraId="4418B279" w14:textId="77777777" w:rsidR="009574C6" w:rsidRDefault="00E223CA" w:rsidP="00610AC2">
      <w:pPr>
        <w:pStyle w:val="Textoindependiente"/>
        <w:jc w:val="both"/>
      </w:pPr>
      <w:r>
        <w:t>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p w14:paraId="0283A786" w14:textId="77777777" w:rsidR="009574C6" w:rsidRDefault="00E223CA" w:rsidP="00610AC2">
      <w:pPr>
        <w:pStyle w:val="Ttulo3"/>
        <w:jc w:val="both"/>
      </w:pPr>
      <w:bookmarkStart w:id="341" w:name="_Toc148271465"/>
      <w:bookmarkStart w:id="342" w:name="Xe35c5183bc3f8d52b83a11be010bd84bcbacc3f"/>
      <w:bookmarkEnd w:id="340"/>
      <w:r>
        <w:t>2.1.6 Pre-plan technique feasibility in multi-interstitial/endocavitary perineal gynecological brachytherapy (Rodriguez2017 publicado en octubre 2017)</w:t>
      </w:r>
      <w:bookmarkEnd w:id="341"/>
    </w:p>
    <w:p w14:paraId="0FBE71CF" w14:textId="77777777" w:rsidR="009574C6" w:rsidRDefault="00E223CA" w:rsidP="00610AC2">
      <w:pPr>
        <w:pStyle w:val="FirstParagraph"/>
        <w:jc w:val="both"/>
      </w:pPr>
      <w:r>
        <w:t xml:space="preserve">La descripción del Template Benidorm, el procedimiento de adquisición y el modelado en la biblioteca de aplicadores de Oncentra ya se describió en la </w:t>
      </w:r>
      <w:hyperlink w:anchor="sec-appimagestps">
        <w:r>
          <w:rPr>
            <w:rStyle w:val="Hipervnculo"/>
          </w:rPr>
          <w:t>sección 2.1.1</w:t>
        </w:r>
      </w:hyperlink>
      <w:r>
        <w:t>.</w:t>
      </w:r>
    </w:p>
    <w:p w14:paraId="1820D989" w14:textId="77777777" w:rsidR="009574C6" w:rsidRDefault="00E223CA" w:rsidP="00610AC2">
      <w:pPr>
        <w:pStyle w:val="Textoindependiente"/>
        <w:jc w:val="both"/>
      </w:pPr>
      <w:r>
        <w:t>El procedimiento de pre-planificación implementado es el siguiente:</w:t>
      </w:r>
    </w:p>
    <w:p w14:paraId="3F462440" w14:textId="77777777" w:rsidR="009574C6" w:rsidRDefault="00E223CA" w:rsidP="00610AC2">
      <w:pPr>
        <w:numPr>
          <w:ilvl w:val="0"/>
          <w:numId w:val="6"/>
        </w:numPr>
        <w:jc w:val="both"/>
      </w:pPr>
      <w:r>
        <w:t>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14:paraId="00E99008" w14:textId="2F82FD14" w:rsidR="009574C6" w:rsidRDefault="00E223CA" w:rsidP="00610AC2">
      <w:pPr>
        <w:numPr>
          <w:ilvl w:val="0"/>
          <w:numId w:val="6"/>
        </w:numPr>
        <w:jc w:val="both"/>
      </w:pPr>
      <w:r>
        <w:t xml:space="preserve">En este conjunto de imágenes, se dibuja el CTV. El </w:t>
      </w:r>
      <w:del w:id="343" w:author="Javier Vijande Asenjo" w:date="2023-11-16T13:31:00Z">
        <w:r w:rsidDel="00504BBB">
          <w:delText>volumen diana (</w:delText>
        </w:r>
      </w:del>
      <w:r>
        <w:t>GTV</w:t>
      </w:r>
      <w:del w:id="344" w:author="Javier Vijande Asenjo" w:date="2023-11-16T13:31:00Z">
        <w:r w:rsidDel="00504BBB">
          <w:delText>)</w:delText>
        </w:r>
      </w:del>
      <w:r>
        <w:t xml:space="preserve"> clínico y de imagen en el momento del diagnóstico y el GTV en el momento de la braquiterapia se unifican en un único CTV (incluyendo GTV, </w:t>
      </w:r>
      <w:del w:id="345" w:author="Javier Vijande Asenjo" w:date="2023-11-16T13:31:00Z">
        <w:r w:rsidDel="00504BBB">
          <w:delText>CTV de alto riesgo (</w:delText>
        </w:r>
      </w:del>
      <w:r>
        <w:t>CTV-HR</w:t>
      </w:r>
      <w:del w:id="346" w:author="Javier Vijande Asenjo" w:date="2023-11-16T13:31:00Z">
        <w:r w:rsidDel="00504BBB">
          <w:delText>)</w:delText>
        </w:r>
      </w:del>
      <w:r>
        <w:t xml:space="preserve"> y CTV de riesgo intermedio (CTV-IR), basándose en las recomendaciones del GEC ESTRO</w:t>
      </w:r>
      <w:hyperlink w:anchor="ref-viswanathan2007">
        <w:r>
          <w:rPr>
            <w:rStyle w:val="Hipervnculo"/>
            <w:vertAlign w:val="superscript"/>
          </w:rPr>
          <w:t>26</w:t>
        </w:r>
      </w:hyperlink>
      <w:r>
        <w:rPr>
          <w:vertAlign w:val="superscript"/>
        </w:rPr>
        <w:t>,</w:t>
      </w:r>
      <w:hyperlink w:anchor="ref-gynecolo2011">
        <w:r>
          <w:rPr>
            <w:rStyle w:val="Hipervnculo"/>
            <w:vertAlign w:val="superscript"/>
          </w:rPr>
          <w:t>69</w:t>
        </w:r>
      </w:hyperlink>
      <w:r>
        <w:rPr>
          <w:vertAlign w:val="superscript"/>
        </w:rPr>
        <w:t>,</w:t>
      </w:r>
      <w:hyperlink w:anchor="ref-yoshida2010">
        <w:r>
          <w:rPr>
            <w:rStyle w:val="Hipervnculo"/>
            <w:vertAlign w:val="superscript"/>
          </w:rPr>
          <w:t>72</w:t>
        </w:r>
      </w:hyperlink>
      <w:r>
        <w:t xml:space="preserve">. Las agujas necesarias y sus profundidades se seleccionan para abarcar el CTV (de la forma más conforme </w:t>
      </w:r>
      <w:r>
        <w:lastRenderedPageBreak/>
        <w:t xml:space="preserve">posible). Para facilitar esta tarea, se ha desarrollado una aplicación basada en Java vinculada al </w:t>
      </w:r>
      <w:del w:id="347" w:author="Javier Vijande Asenjo" w:date="2023-11-16T13:31:00Z">
        <w:r w:rsidDel="00504BBB">
          <w:delText>sistema de planificación del tratamiento (</w:delText>
        </w:r>
      </w:del>
      <w:r>
        <w:t>TPS</w:t>
      </w:r>
      <w:del w:id="348" w:author="Javier Vijande Asenjo" w:date="2023-11-16T13:31:00Z">
        <w:r w:rsidDel="00504BBB">
          <w:delText>)</w:delText>
        </w:r>
      </w:del>
      <w:r>
        <w:t xml:space="preserve"> (</w:t>
      </w:r>
      <w:proofErr w:type="spellStart"/>
      <w:r>
        <w:t>Oncentra</w:t>
      </w:r>
      <w:proofErr w:type="spellEnd"/>
      <w:r>
        <w:t xml:space="preserve"> </w:t>
      </w:r>
      <w:proofErr w:type="spellStart"/>
      <w:r>
        <w:t>Prostate</w:t>
      </w:r>
      <w:proofErr w:type="spellEnd"/>
      <w:r>
        <w:t xml:space="preserve"> versión 4.3, </w:t>
      </w:r>
      <w:proofErr w:type="spellStart"/>
      <w:r>
        <w:t>Elekta</w:t>
      </w:r>
      <w:proofErr w:type="spellEnd"/>
      <w:r>
        <w:t xml:space="preserve"> AB, Estocolmo, Suecia). A partir de este procedimiento, se obtiene la identificación de cada aguja y su profundidad previamente al implante.</w:t>
      </w:r>
    </w:p>
    <w:p w14:paraId="1B474226" w14:textId="77777777" w:rsidR="009574C6" w:rsidRDefault="00E223CA" w:rsidP="00610AC2">
      <w:pPr>
        <w:numPr>
          <w:ilvl w:val="0"/>
          <w:numId w:val="6"/>
        </w:numPr>
        <w:jc w:val="both"/>
      </w:pPr>
      <w:r>
        <w:t>Con esta información, el oncólogo radioterapeuta procede al implante y, posteriormente, se realiza una resonancia magnética post-implante, en la que se establece el contorno, las agujas más la reconstrucción en tándem, y la optimización.</w:t>
      </w:r>
    </w:p>
    <w:p w14:paraId="17C16AF9" w14:textId="77777777" w:rsidR="009574C6" w:rsidRPr="007126FF" w:rsidRDefault="00E223CA" w:rsidP="00610AC2">
      <w:pPr>
        <w:pStyle w:val="Ttulo2"/>
        <w:jc w:val="both"/>
        <w:rPr>
          <w:lang w:val="en-US"/>
        </w:rPr>
      </w:pPr>
      <w:bookmarkStart w:id="349" w:name="_Toc148271466"/>
      <w:bookmarkStart w:id="350" w:name="X7f09ca377b9259a203ffeaf38ca0b701bd5ca73"/>
      <w:bookmarkEnd w:id="320"/>
      <w:bookmarkEnd w:id="342"/>
      <w:r w:rsidRPr="007126FF">
        <w:rPr>
          <w:lang w:val="en-US"/>
        </w:rPr>
        <w:t xml:space="preserve">2.2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349"/>
    </w:p>
    <w:p w14:paraId="72319627" w14:textId="77777777" w:rsidR="009574C6" w:rsidRDefault="00E223CA" w:rsidP="00610AC2">
      <w:pPr>
        <w:pStyle w:val="FirstParagraph"/>
        <w:jc w:val="bot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w:t>
      </w:r>
      <w:commentRangeStart w:id="351"/>
      <w:proofErr w:type="spellStart"/>
      <w:r>
        <w:t>Sagiplan</w:t>
      </w:r>
      <w:commentRangeEnd w:id="351"/>
      <w:proofErr w:type="spellEnd"/>
      <w:r w:rsidR="00717170">
        <w:rPr>
          <w:rStyle w:val="Refdecomentario"/>
        </w:rPr>
        <w:commentReference w:id="351"/>
      </w:r>
      <w:r>
        <w:t>.</w:t>
      </w:r>
    </w:p>
    <w:p w14:paraId="735A477F" w14:textId="77777777" w:rsidR="009574C6" w:rsidRDefault="00E223CA" w:rsidP="00610AC2">
      <w:pPr>
        <w:pStyle w:val="Textoindependiente"/>
        <w:jc w:val="both"/>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 </w:t>
      </w:r>
      <w:hyperlink w:anchor="tbl-cuestionario">
        <w:r>
          <w:rPr>
            <w:rStyle w:val="Hipervnculo"/>
          </w:rPr>
          <w:t>tabla 2.1</w:t>
        </w:r>
      </w:hyperlink>
      <w:r>
        <w:t>. También se preguntó a los especialistas sobre software externo. También se preguntó a los especialistas sobre programas y dispositivos externos disponibles comercialmente o en fase de desarrollo que pudieran arrojar alguna luz sobre estos problemas.</w:t>
      </w:r>
    </w:p>
    <w:p w14:paraId="6975B5F7" w14:textId="77777777" w:rsidR="009574C6" w:rsidRDefault="00E223CA" w:rsidP="00610AC2">
      <w:pPr>
        <w:pStyle w:val="TableCaption"/>
        <w:jc w:val="both"/>
      </w:pPr>
      <w:bookmarkStart w:id="352" w:name="tbl-cuestionario"/>
      <w:r>
        <w:t>Tabla 2.1: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9574C6" w14:paraId="18B6EEB5" w14:textId="77777777" w:rsidTr="009574C6">
        <w:trPr>
          <w:cnfStyle w:val="100000000000" w:firstRow="1" w:lastRow="0" w:firstColumn="0" w:lastColumn="0" w:oddVBand="0" w:evenVBand="0" w:oddHBand="0" w:evenHBand="0" w:firstRowFirstColumn="0" w:firstRowLastColumn="0" w:lastRowFirstColumn="0" w:lastRowLastColumn="0"/>
          <w:tblHeader/>
        </w:trPr>
        <w:tc>
          <w:tcPr>
            <w:tcW w:w="0" w:type="auto"/>
          </w:tcPr>
          <w:p w14:paraId="63D2B50C" w14:textId="77777777" w:rsidR="009574C6" w:rsidRDefault="00E223CA" w:rsidP="00610AC2">
            <w:pPr>
              <w:pStyle w:val="Compact"/>
              <w:jc w:val="both"/>
            </w:pPr>
            <w:r>
              <w:t>Pregunta</w:t>
            </w:r>
          </w:p>
        </w:tc>
        <w:tc>
          <w:tcPr>
            <w:tcW w:w="0" w:type="auto"/>
          </w:tcPr>
          <w:p w14:paraId="257871EA" w14:textId="77777777" w:rsidR="009574C6" w:rsidRDefault="00E223CA" w:rsidP="00610AC2">
            <w:pPr>
              <w:pStyle w:val="Compact"/>
              <w:jc w:val="both"/>
            </w:pPr>
            <w:r>
              <w:t>Descripción</w:t>
            </w:r>
          </w:p>
        </w:tc>
      </w:tr>
      <w:tr w:rsidR="009574C6" w14:paraId="24DE621A" w14:textId="77777777">
        <w:tc>
          <w:tcPr>
            <w:tcW w:w="0" w:type="auto"/>
          </w:tcPr>
          <w:p w14:paraId="3CF06148" w14:textId="77777777" w:rsidR="009574C6" w:rsidRDefault="00E223CA" w:rsidP="00610AC2">
            <w:pPr>
              <w:pStyle w:val="Compact"/>
              <w:jc w:val="both"/>
            </w:pPr>
            <w:r>
              <w:t>Q1</w:t>
            </w:r>
          </w:p>
        </w:tc>
        <w:tc>
          <w:tcPr>
            <w:tcW w:w="0" w:type="auto"/>
          </w:tcPr>
          <w:p w14:paraId="6CD0E497" w14:textId="77777777" w:rsidR="009574C6" w:rsidRPr="009D45E6" w:rsidRDefault="00E223CA" w:rsidP="00610AC2">
            <w:pPr>
              <w:pStyle w:val="Compact"/>
              <w:jc w:val="both"/>
              <w:rPr>
                <w:lang w:val="es-ES"/>
              </w:rPr>
            </w:pPr>
            <w:r w:rsidRPr="009D45E6">
              <w:rPr>
                <w:lang w:val="es-ES"/>
              </w:rPr>
              <w:t>Herramientas de puesta en marcha y control de calidad.</w:t>
            </w:r>
          </w:p>
        </w:tc>
      </w:tr>
      <w:tr w:rsidR="009574C6" w14:paraId="2377CD61" w14:textId="77777777">
        <w:tc>
          <w:tcPr>
            <w:tcW w:w="0" w:type="auto"/>
          </w:tcPr>
          <w:p w14:paraId="026652FF" w14:textId="77777777" w:rsidR="009574C6" w:rsidRDefault="00E223CA" w:rsidP="00610AC2">
            <w:pPr>
              <w:pStyle w:val="Compact"/>
              <w:jc w:val="both"/>
            </w:pPr>
            <w:r>
              <w:lastRenderedPageBreak/>
              <w:t>Q2</w:t>
            </w:r>
          </w:p>
        </w:tc>
        <w:tc>
          <w:tcPr>
            <w:tcW w:w="0" w:type="auto"/>
          </w:tcPr>
          <w:p w14:paraId="2A8AA20E" w14:textId="77777777" w:rsidR="009574C6" w:rsidRPr="009D45E6" w:rsidRDefault="00E223CA" w:rsidP="00610AC2">
            <w:pPr>
              <w:pStyle w:val="Compact"/>
              <w:jc w:val="both"/>
              <w:rPr>
                <w:lang w:val="es-ES"/>
              </w:rPr>
            </w:pPr>
            <w:r w:rsidRPr="009D45E6">
              <w:rPr>
                <w:lang w:val="es-ES"/>
              </w:rPr>
              <w:t>Registro de imágenes y utilidades para gestionar información de tratamientos previos.</w:t>
            </w:r>
          </w:p>
        </w:tc>
      </w:tr>
      <w:tr w:rsidR="009574C6" w14:paraId="752F41E0" w14:textId="77777777">
        <w:tc>
          <w:tcPr>
            <w:tcW w:w="0" w:type="auto"/>
          </w:tcPr>
          <w:p w14:paraId="460EC7FF" w14:textId="77777777" w:rsidR="009574C6" w:rsidRDefault="00E223CA" w:rsidP="00610AC2">
            <w:pPr>
              <w:pStyle w:val="Compact"/>
              <w:jc w:val="both"/>
            </w:pPr>
            <w:r>
              <w:t>Q3</w:t>
            </w:r>
          </w:p>
        </w:tc>
        <w:tc>
          <w:tcPr>
            <w:tcW w:w="0" w:type="auto"/>
          </w:tcPr>
          <w:p w14:paraId="401B5F99" w14:textId="77777777" w:rsidR="009574C6" w:rsidRPr="009D45E6" w:rsidRDefault="00E223CA" w:rsidP="00610AC2">
            <w:pPr>
              <w:pStyle w:val="Compact"/>
              <w:jc w:val="both"/>
              <w:rPr>
                <w:lang w:val="es-ES"/>
              </w:rPr>
            </w:pPr>
            <w:r w:rsidRPr="009D45E6">
              <w:rPr>
                <w:lang w:val="es-ES"/>
              </w:rPr>
              <w:t>Contorneo en MRI. Eliminar la componente intracavitaria.</w:t>
            </w:r>
          </w:p>
        </w:tc>
      </w:tr>
      <w:tr w:rsidR="009574C6" w14:paraId="01465899" w14:textId="77777777">
        <w:tc>
          <w:tcPr>
            <w:tcW w:w="0" w:type="auto"/>
          </w:tcPr>
          <w:p w14:paraId="30FF31A7" w14:textId="77777777" w:rsidR="009574C6" w:rsidRDefault="00E223CA" w:rsidP="00610AC2">
            <w:pPr>
              <w:pStyle w:val="Compact"/>
              <w:jc w:val="both"/>
            </w:pPr>
            <w:r>
              <w:t>Q4</w:t>
            </w:r>
          </w:p>
        </w:tc>
        <w:tc>
          <w:tcPr>
            <w:tcW w:w="0" w:type="auto"/>
          </w:tcPr>
          <w:p w14:paraId="49209023" w14:textId="77777777" w:rsidR="009574C6" w:rsidRPr="009D45E6" w:rsidRDefault="00E223CA" w:rsidP="00610AC2">
            <w:pPr>
              <w:pStyle w:val="Compact"/>
              <w:jc w:val="both"/>
              <w:rPr>
                <w:lang w:val="es-ES"/>
              </w:rPr>
            </w:pPr>
            <w:r w:rsidRPr="009D45E6">
              <w:rPr>
                <w:lang w:val="es-ES"/>
              </w:rPr>
              <w:t>Reconstrucción de catéteres. Bibliotecas de la componente intracavitaria.</w:t>
            </w:r>
          </w:p>
        </w:tc>
      </w:tr>
      <w:tr w:rsidR="009574C6" w14:paraId="74C786AE" w14:textId="77777777">
        <w:tc>
          <w:tcPr>
            <w:tcW w:w="0" w:type="auto"/>
          </w:tcPr>
          <w:p w14:paraId="02C19CCF" w14:textId="77777777" w:rsidR="009574C6" w:rsidRDefault="00E223CA" w:rsidP="00610AC2">
            <w:pPr>
              <w:pStyle w:val="Compact"/>
              <w:jc w:val="both"/>
            </w:pPr>
            <w:r>
              <w:t>Q5</w:t>
            </w:r>
          </w:p>
        </w:tc>
        <w:tc>
          <w:tcPr>
            <w:tcW w:w="0" w:type="auto"/>
          </w:tcPr>
          <w:p w14:paraId="58A95FA8" w14:textId="77777777" w:rsidR="009574C6" w:rsidRPr="009D45E6" w:rsidRDefault="00E223CA" w:rsidP="00610AC2">
            <w:pPr>
              <w:pStyle w:val="Compact"/>
              <w:jc w:val="both"/>
              <w:rPr>
                <w:lang w:val="es-ES"/>
              </w:rPr>
            </w:pPr>
            <w:r w:rsidRPr="009D45E6">
              <w:rPr>
                <w:lang w:val="es-ES"/>
              </w:rPr>
              <w:t>Reconstrucción de agujas. Parte intersticial</w:t>
            </w:r>
          </w:p>
        </w:tc>
      </w:tr>
      <w:tr w:rsidR="009574C6" w14:paraId="451FECB8" w14:textId="77777777">
        <w:tc>
          <w:tcPr>
            <w:tcW w:w="0" w:type="auto"/>
          </w:tcPr>
          <w:p w14:paraId="2586C037" w14:textId="77777777" w:rsidR="009574C6" w:rsidRDefault="00E223CA" w:rsidP="00610AC2">
            <w:pPr>
              <w:pStyle w:val="Compact"/>
              <w:jc w:val="both"/>
            </w:pPr>
            <w:r>
              <w:t>Q6</w:t>
            </w:r>
          </w:p>
        </w:tc>
        <w:tc>
          <w:tcPr>
            <w:tcW w:w="0" w:type="auto"/>
          </w:tcPr>
          <w:p w14:paraId="3D88D353" w14:textId="77777777" w:rsidR="009574C6" w:rsidRDefault="00E223CA" w:rsidP="00610AC2">
            <w:pPr>
              <w:pStyle w:val="Compact"/>
              <w:jc w:val="both"/>
            </w:pPr>
            <w:r>
              <w:t>Interpolación de imágenes.</w:t>
            </w:r>
          </w:p>
        </w:tc>
      </w:tr>
      <w:tr w:rsidR="009574C6" w14:paraId="716F8500" w14:textId="77777777">
        <w:tc>
          <w:tcPr>
            <w:tcW w:w="0" w:type="auto"/>
          </w:tcPr>
          <w:p w14:paraId="74C93950" w14:textId="77777777" w:rsidR="009574C6" w:rsidRDefault="00E223CA" w:rsidP="00610AC2">
            <w:pPr>
              <w:pStyle w:val="Compact"/>
              <w:jc w:val="both"/>
            </w:pPr>
            <w:r>
              <w:t>Q7</w:t>
            </w:r>
          </w:p>
        </w:tc>
        <w:tc>
          <w:tcPr>
            <w:tcW w:w="0" w:type="auto"/>
          </w:tcPr>
          <w:p w14:paraId="66A8B689" w14:textId="77777777" w:rsidR="009574C6" w:rsidRPr="009D45E6" w:rsidRDefault="00E223CA" w:rsidP="00610AC2">
            <w:pPr>
              <w:pStyle w:val="Compact"/>
              <w:jc w:val="both"/>
              <w:rPr>
                <w:lang w:val="es-ES"/>
              </w:rPr>
            </w:pPr>
            <w:r w:rsidRPr="009D45E6">
              <w:rPr>
                <w:lang w:val="es-ES"/>
              </w:rPr>
              <w:t>Uso del EQD2 en la optimización del tratamiento.</w:t>
            </w:r>
          </w:p>
        </w:tc>
      </w:tr>
      <w:tr w:rsidR="009574C6" w14:paraId="141CE7FE" w14:textId="77777777">
        <w:tc>
          <w:tcPr>
            <w:tcW w:w="0" w:type="auto"/>
          </w:tcPr>
          <w:p w14:paraId="5E4E4C08" w14:textId="77777777" w:rsidR="009574C6" w:rsidRDefault="00E223CA" w:rsidP="00610AC2">
            <w:pPr>
              <w:pStyle w:val="Compact"/>
              <w:jc w:val="both"/>
            </w:pPr>
            <w:r>
              <w:t>Q8</w:t>
            </w:r>
          </w:p>
        </w:tc>
        <w:tc>
          <w:tcPr>
            <w:tcW w:w="0" w:type="auto"/>
          </w:tcPr>
          <w:p w14:paraId="7CC7B2A2" w14:textId="77777777" w:rsidR="009574C6" w:rsidRDefault="00E223CA" w:rsidP="00610AC2">
            <w:pPr>
              <w:pStyle w:val="Compact"/>
              <w:jc w:val="both"/>
            </w:pPr>
            <w:r w:rsidRPr="009D45E6">
              <w:rPr>
                <w:lang w:val="es-ES"/>
              </w:rPr>
              <w:t xml:space="preserve">Uso del EQD2 para evaluar el tratamiento con la parte de radioterapia externa. </w:t>
            </w:r>
            <w:r>
              <w:t>Restricciones óptimas y obligatorias.</w:t>
            </w:r>
          </w:p>
        </w:tc>
      </w:tr>
      <w:tr w:rsidR="009574C6" w14:paraId="7B15CC1E" w14:textId="77777777">
        <w:tc>
          <w:tcPr>
            <w:tcW w:w="0" w:type="auto"/>
          </w:tcPr>
          <w:p w14:paraId="33FCA78F" w14:textId="77777777" w:rsidR="009574C6" w:rsidRDefault="00E223CA" w:rsidP="00610AC2">
            <w:pPr>
              <w:pStyle w:val="Compact"/>
              <w:jc w:val="both"/>
            </w:pPr>
            <w:r>
              <w:t>Q9</w:t>
            </w:r>
          </w:p>
        </w:tc>
        <w:tc>
          <w:tcPr>
            <w:tcW w:w="0" w:type="auto"/>
          </w:tcPr>
          <w:p w14:paraId="7EB4D9D5" w14:textId="77777777" w:rsidR="009574C6" w:rsidRDefault="00E223CA" w:rsidP="00610AC2">
            <w:pPr>
              <w:pStyle w:val="Compact"/>
              <w:jc w:val="both"/>
            </w:pPr>
            <w:r>
              <w:t>Bloqueo de pesos.</w:t>
            </w:r>
          </w:p>
        </w:tc>
      </w:tr>
      <w:tr w:rsidR="009574C6" w14:paraId="5D0EEF7F" w14:textId="77777777">
        <w:tc>
          <w:tcPr>
            <w:tcW w:w="0" w:type="auto"/>
          </w:tcPr>
          <w:p w14:paraId="0E4491F6" w14:textId="77777777" w:rsidR="009574C6" w:rsidRDefault="00E223CA" w:rsidP="00610AC2">
            <w:pPr>
              <w:pStyle w:val="Compact"/>
              <w:jc w:val="both"/>
            </w:pPr>
            <w:r>
              <w:t>Q10</w:t>
            </w:r>
          </w:p>
        </w:tc>
        <w:tc>
          <w:tcPr>
            <w:tcW w:w="0" w:type="auto"/>
          </w:tcPr>
          <w:p w14:paraId="77A055F7" w14:textId="77777777" w:rsidR="009574C6" w:rsidRPr="009D45E6" w:rsidRDefault="00E223CA" w:rsidP="00610AC2">
            <w:pPr>
              <w:pStyle w:val="Compact"/>
              <w:jc w:val="both"/>
              <w:rPr>
                <w:lang w:val="es-ES"/>
              </w:rPr>
            </w:pPr>
            <w:r w:rsidRPr="009D45E6">
              <w:rPr>
                <w:lang w:val="es-ES"/>
              </w:rPr>
              <w:t>Métodos de optimización. Registro de los parámetros D90 y D2cc.</w:t>
            </w:r>
          </w:p>
        </w:tc>
      </w:tr>
      <w:tr w:rsidR="009574C6" w14:paraId="005798DD" w14:textId="77777777">
        <w:tc>
          <w:tcPr>
            <w:tcW w:w="0" w:type="auto"/>
          </w:tcPr>
          <w:p w14:paraId="2106C443" w14:textId="77777777" w:rsidR="009574C6" w:rsidRDefault="00E223CA" w:rsidP="00610AC2">
            <w:pPr>
              <w:pStyle w:val="Compact"/>
              <w:jc w:val="both"/>
            </w:pPr>
            <w:r>
              <w:t>Q11</w:t>
            </w:r>
          </w:p>
        </w:tc>
        <w:tc>
          <w:tcPr>
            <w:tcW w:w="0" w:type="auto"/>
          </w:tcPr>
          <w:p w14:paraId="1BA4121D" w14:textId="77777777" w:rsidR="009574C6" w:rsidRPr="009D45E6" w:rsidRDefault="00E223CA" w:rsidP="00610AC2">
            <w:pPr>
              <w:pStyle w:val="Compact"/>
              <w:jc w:val="both"/>
              <w:rPr>
                <w:lang w:val="es-ES"/>
              </w:rPr>
            </w:pPr>
            <w:r w:rsidRPr="009D45E6">
              <w:rPr>
                <w:lang w:val="es-ES"/>
              </w:rPr>
              <w:t>Resolución de los histogramas dosis-volumen.</w:t>
            </w:r>
          </w:p>
        </w:tc>
      </w:tr>
      <w:tr w:rsidR="009574C6" w14:paraId="0AE277C1" w14:textId="77777777">
        <w:tc>
          <w:tcPr>
            <w:tcW w:w="0" w:type="auto"/>
          </w:tcPr>
          <w:p w14:paraId="3B8FFDD9" w14:textId="77777777" w:rsidR="009574C6" w:rsidRDefault="00E223CA" w:rsidP="00610AC2">
            <w:pPr>
              <w:pStyle w:val="Compact"/>
              <w:jc w:val="both"/>
            </w:pPr>
            <w:r>
              <w:t>Q12</w:t>
            </w:r>
          </w:p>
        </w:tc>
        <w:tc>
          <w:tcPr>
            <w:tcW w:w="0" w:type="auto"/>
          </w:tcPr>
          <w:p w14:paraId="1E0A4414" w14:textId="77777777" w:rsidR="009574C6" w:rsidRPr="009D45E6" w:rsidRDefault="00E223CA" w:rsidP="00610AC2">
            <w:pPr>
              <w:pStyle w:val="Compact"/>
              <w:jc w:val="both"/>
              <w:rPr>
                <w:lang w:val="es-ES"/>
              </w:rPr>
            </w:pPr>
            <w:r w:rsidRPr="009D45E6">
              <w:rPr>
                <w:lang w:val="es-ES"/>
              </w:rPr>
              <w:t>Localización de los puntos D2cc.</w:t>
            </w:r>
          </w:p>
        </w:tc>
      </w:tr>
      <w:tr w:rsidR="009574C6" w14:paraId="7022CB56" w14:textId="77777777">
        <w:tc>
          <w:tcPr>
            <w:tcW w:w="0" w:type="auto"/>
          </w:tcPr>
          <w:p w14:paraId="2D18DB57" w14:textId="77777777" w:rsidR="009574C6" w:rsidRDefault="00E223CA" w:rsidP="00610AC2">
            <w:pPr>
              <w:pStyle w:val="Compact"/>
              <w:jc w:val="both"/>
            </w:pPr>
            <w:r>
              <w:t>Q13</w:t>
            </w:r>
          </w:p>
        </w:tc>
        <w:tc>
          <w:tcPr>
            <w:tcW w:w="0" w:type="auto"/>
          </w:tcPr>
          <w:p w14:paraId="2DA3633C" w14:textId="77777777" w:rsidR="009574C6" w:rsidRPr="009D45E6" w:rsidRDefault="00E223CA" w:rsidP="00610AC2">
            <w:pPr>
              <w:pStyle w:val="Compact"/>
              <w:jc w:val="both"/>
              <w:rPr>
                <w:lang w:val="es-ES"/>
              </w:rPr>
            </w:pPr>
            <w:r w:rsidRPr="009D45E6">
              <w:rPr>
                <w:lang w:val="es-ES"/>
              </w:rPr>
              <w:t>Algoritmos de cálculo por heterogeneidad en braquiterapia (MBDCA).</w:t>
            </w:r>
          </w:p>
        </w:tc>
      </w:tr>
    </w:tbl>
    <w:bookmarkEnd w:id="352"/>
    <w:p w14:paraId="01DF9A95" w14:textId="77777777" w:rsidR="009574C6" w:rsidRDefault="00E223CA" w:rsidP="00610AC2">
      <w:pPr>
        <w:pStyle w:val="Textoindependiente"/>
        <w:jc w:val="both"/>
      </w:pPr>
      <w:r>
        <w:t>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p w14:paraId="7A39EED0" w14:textId="77777777" w:rsidR="009574C6" w:rsidRDefault="00E223CA" w:rsidP="00610AC2">
      <w:pPr>
        <w:pStyle w:val="Ttulo3"/>
        <w:jc w:val="both"/>
      </w:pPr>
      <w:bookmarkStart w:id="353" w:name="_Toc148271467"/>
      <w:bookmarkStart w:id="354" w:name="sec-q1"/>
      <w:r>
        <w:t>2.2.1 Q1—Herramientas de puesta en marcha y control de calidad</w:t>
      </w:r>
      <w:bookmarkEnd w:id="353"/>
    </w:p>
    <w:p w14:paraId="1B8B939C" w14:textId="3215B1A1" w:rsidR="009574C6" w:rsidRDefault="00E223CA" w:rsidP="00610AC2">
      <w:pPr>
        <w:pStyle w:val="FirstParagraph"/>
        <w:jc w:val="both"/>
      </w:pPr>
      <w:r>
        <w:t xml:space="preserve">Además de la verificación de la geometría del aplicador, el físico médico debe comprobar el cálculo TPS de la dosis (basado en </w:t>
      </w:r>
      <w:commentRangeStart w:id="355"/>
      <w:r>
        <w:t>TG43</w:t>
      </w:r>
      <w:commentRangeEnd w:id="355"/>
      <w:r w:rsidR="00AC1B4D">
        <w:rPr>
          <w:rStyle w:val="Refdecomentario"/>
        </w:rPr>
        <w:commentReference w:id="355"/>
      </w:r>
      <w:r>
        <w:t xml:space="preserve"> y también en </w:t>
      </w:r>
      <w:commentRangeStart w:id="356"/>
      <w:r>
        <w:t xml:space="preserve">TG186 </w:t>
      </w:r>
      <w:commentRangeEnd w:id="356"/>
      <w:r w:rsidR="00AC1B4D">
        <w:rPr>
          <w:rStyle w:val="Refdecomentario"/>
        </w:rPr>
        <w:commentReference w:id="356"/>
      </w:r>
      <w:r>
        <w:t>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a">
        <w:r>
          <w:rPr>
            <w:rStyle w:val="Hipervnculo"/>
            <w:vertAlign w:val="superscript"/>
          </w:rPr>
          <w:t>73</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w:t>
      </w:r>
      <w:r>
        <w:lastRenderedPageBreak/>
        <w:t xml:space="preserve">deberían ponerse en servicio </w:t>
      </w:r>
      <w:proofErr w:type="spellStart"/>
      <w:ins w:id="357" w:author="Javier Vijande Asenjo" w:date="2023-11-16T13:35:00Z">
        <w:r w:rsidR="00AC1B4D">
          <w:t>TPSs</w:t>
        </w:r>
        <w:proofErr w:type="spellEnd"/>
        <w:r w:rsidR="00AC1B4D">
          <w:t xml:space="preserve"> basados en el uso de</w:t>
        </w:r>
      </w:ins>
      <w:del w:id="358" w:author="Javier Vijande Asenjo" w:date="2023-11-16T13:35:00Z">
        <w:r w:rsidDel="00AC1B4D">
          <w:delText>las</w:delText>
        </w:r>
      </w:del>
      <w:r>
        <w:t xml:space="preserve"> </w:t>
      </w:r>
      <w:proofErr w:type="spellStart"/>
      <w:ins w:id="359" w:author="Javier Vijande Asenjo" w:date="2023-11-16T13:35:00Z">
        <w:r w:rsidR="00AC1B4D">
          <w:t>model-based</w:t>
        </w:r>
        <w:proofErr w:type="spellEnd"/>
        <w:r w:rsidR="00AC1B4D">
          <w:t xml:space="preserve"> </w:t>
        </w:r>
        <w:proofErr w:type="spellStart"/>
        <w:r w:rsidR="00AC1B4D">
          <w:t>dose</w:t>
        </w:r>
        <w:proofErr w:type="spellEnd"/>
        <w:r w:rsidR="00AC1B4D">
          <w:t xml:space="preserve"> </w:t>
        </w:r>
        <w:proofErr w:type="spellStart"/>
        <w:r w:rsidR="00AC1B4D">
          <w:t>calculation</w:t>
        </w:r>
        <w:proofErr w:type="spellEnd"/>
        <w:r w:rsidR="00AC1B4D">
          <w:t xml:space="preserve"> </w:t>
        </w:r>
        <w:proofErr w:type="spellStart"/>
        <w:r w:rsidR="00AC1B4D">
          <w:t>algorithms</w:t>
        </w:r>
        <w:proofErr w:type="spellEnd"/>
        <w:r w:rsidR="00AC1B4D">
          <w:t xml:space="preserve"> (</w:t>
        </w:r>
      </w:ins>
      <w:commentRangeStart w:id="360"/>
      <w:r>
        <w:t>MBDCA</w:t>
      </w:r>
      <w:commentRangeEnd w:id="360"/>
      <w:r w:rsidR="00AC1B4D">
        <w:rPr>
          <w:rStyle w:val="Refdecomentario"/>
        </w:rPr>
        <w:commentReference w:id="360"/>
      </w:r>
      <w:ins w:id="361" w:author="Javier Vijande Asenjo" w:date="2023-11-16T13:35:00Z">
        <w:r w:rsidR="00AC1B4D">
          <w:t>)</w:t>
        </w:r>
      </w:ins>
      <w:r>
        <w:t>. El grupo de trabajo AAPM/ESTRO/ABG</w:t>
      </w:r>
      <w:ins w:id="362" w:author="Javier Vijande Asenjo" w:date="2023-11-16T13:36:00Z">
        <w:r w:rsidR="00AC1B4D">
          <w:t>/ABS</w:t>
        </w:r>
      </w:ins>
      <w:r>
        <w:t xml:space="preserve"> sobre MBDCA en braquiterapia (WG-DCAB)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 </w:t>
      </w:r>
      <w:r>
        <w:rPr>
          <w:i/>
          <w:iCs/>
        </w:rPr>
        <w:t>Joint AAPM/IROC-Houston Brachytherapy Source Registry</w:t>
      </w:r>
      <w:hyperlink w:anchor="ref-AAPM/IROC">
        <w:r>
          <w:rPr>
            <w:rStyle w:val="Hipervnculo"/>
            <w:vertAlign w:val="superscript"/>
          </w:rPr>
          <w:t>74</w:t>
        </w:r>
      </w:hyperlink>
      <w:r>
        <w:t>. También se han compartido manuales específicos de los proveedores para orientar a los físicos.</w:t>
      </w:r>
    </w:p>
    <w:p w14:paraId="54AA7D65" w14:textId="77777777" w:rsidR="009574C6" w:rsidRDefault="00E223CA" w:rsidP="00610AC2">
      <w:pPr>
        <w:pStyle w:val="Textoindependiente"/>
        <w:jc w:val="both"/>
      </w:pPr>
      <w:r>
        <w:t>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75</w:t>
        </w:r>
      </w:hyperlink>
      <w:r>
        <w:rPr>
          <w:vertAlign w:val="superscript"/>
        </w:rPr>
        <w:t>–</w:t>
      </w:r>
      <w:hyperlink w:anchor="ref-elfrink2002">
        <w:r>
          <w:rPr>
            <w:rStyle w:val="Hipervnculo"/>
            <w:vertAlign w:val="superscript"/>
          </w:rPr>
          <w:t>77</w:t>
        </w:r>
      </w:hyperlink>
      <w:r>
        <w:t>.</w:t>
      </w:r>
    </w:p>
    <w:p w14:paraId="2B996E99" w14:textId="77777777" w:rsidR="009574C6" w:rsidRDefault="00E223CA" w:rsidP="00610AC2">
      <w:pPr>
        <w:pStyle w:val="Ttulo3"/>
        <w:jc w:val="both"/>
      </w:pPr>
      <w:bookmarkStart w:id="363" w:name="_Toc148271468"/>
      <w:bookmarkStart w:id="364" w:name="sec-q2"/>
      <w:bookmarkEnd w:id="354"/>
      <w:r>
        <w:t>2.2.2 Q2—Registro de imágenes y utilidades para gestionar información de tratamientos previos</w:t>
      </w:r>
      <w:bookmarkEnd w:id="363"/>
    </w:p>
    <w:p w14:paraId="3834B46E" w14:textId="054C2982" w:rsidR="009574C6" w:rsidRDefault="00E223CA" w:rsidP="00610AC2">
      <w:pPr>
        <w:pStyle w:val="FirstParagraph"/>
        <w:jc w:val="both"/>
      </w:pPr>
      <w:r>
        <w:t xml:space="preserve">El registro de imágenes para </w:t>
      </w:r>
      <w:del w:id="365" w:author="Javier Vijande Asenjo" w:date="2023-11-16T13:36:00Z">
        <w:r w:rsidDel="00AC1B4D">
          <w:delText>imagen guiada adaptativa en braquiterapia (</w:delText>
        </w:r>
      </w:del>
      <w:r>
        <w:t>IGABT</w:t>
      </w:r>
      <w:del w:id="366" w:author="Javier Vijande Asenjo" w:date="2023-11-16T13:36:00Z">
        <w:r w:rsidDel="00AC1B4D">
          <w:delText>)</w:delText>
        </w:r>
      </w:del>
      <w:r>
        <w:t xml:space="preserve">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14:paraId="58FAB96D" w14:textId="77777777" w:rsidR="009574C6" w:rsidRDefault="00E223CA" w:rsidP="00610AC2">
      <w:pPr>
        <w:pStyle w:val="Textoindependiente"/>
        <w:jc w:val="both"/>
      </w:pPr>
      <w:r>
        <w:t>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16</w:t>
        </w:r>
      </w:hyperlink>
      <w:r>
        <w:rPr>
          <w:vertAlign w:val="superscript"/>
        </w:rPr>
        <w:t>,</w:t>
      </w:r>
      <w:hyperlink w:anchor="ref-swamidas2020">
        <w:r>
          <w:rPr>
            <w:rStyle w:val="Hipervnculo"/>
            <w:vertAlign w:val="superscript"/>
          </w:rPr>
          <w:t>78</w:t>
        </w:r>
      </w:hyperlink>
      <w:r>
        <w:t>.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14:paraId="25A85FCB" w14:textId="77777777" w:rsidR="009574C6" w:rsidRDefault="00E223CA" w:rsidP="00610AC2">
      <w:pPr>
        <w:pStyle w:val="Textoindependiente"/>
        <w:jc w:val="both"/>
      </w:pPr>
      <w:r>
        <w:t>Si el tratamiento de braquiterapia consta de más de un implante, sería muy útil incluir en la optimización las distribuciones de dosis de los implantes anteriores.</w:t>
      </w:r>
    </w:p>
    <w:p w14:paraId="476FB661" w14:textId="77777777" w:rsidR="009574C6" w:rsidRDefault="00E223CA" w:rsidP="00610AC2">
      <w:pPr>
        <w:pStyle w:val="Textoindependiente"/>
        <w:jc w:val="both"/>
      </w:pPr>
      <w:r>
        <w:t>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p w14:paraId="23B47398" w14:textId="77777777" w:rsidR="009574C6" w:rsidRDefault="00E223CA" w:rsidP="00610AC2">
      <w:pPr>
        <w:pStyle w:val="Ttulo3"/>
        <w:jc w:val="both"/>
      </w:pPr>
      <w:bookmarkStart w:id="367" w:name="_Toc148271469"/>
      <w:bookmarkStart w:id="368" w:name="sec-q3"/>
      <w:bookmarkEnd w:id="364"/>
      <w:r>
        <w:t>2.2.3 Q3—Contorneo en MRI. Eliminar la componente intracavitaria</w:t>
      </w:r>
      <w:bookmarkEnd w:id="367"/>
    </w:p>
    <w:p w14:paraId="5CC34537" w14:textId="77777777" w:rsidR="009574C6" w:rsidRDefault="00E223CA" w:rsidP="00610AC2">
      <w:pPr>
        <w:pStyle w:val="FirstParagraph"/>
        <w:jc w:val="both"/>
      </w:pPr>
      <w:r>
        <w:t>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79</w:t>
        </w:r>
      </w:hyperlink>
      <w:r>
        <w:t xml:space="preserve">. Además, el elevado gradiente de dosis en las </w:t>
      </w:r>
      <w:r>
        <w:lastRenderedPageBreak/>
        <w:t>proximidades del aplicador puede afectar a la precisión de los parámetros dosimétricos DVH de los tejidos circundantes</w:t>
      </w:r>
      <w:hyperlink w:anchor="ref-anderson2013">
        <w:r>
          <w:rPr>
            <w:rStyle w:val="Hipervnculo"/>
            <w:vertAlign w:val="superscript"/>
          </w:rPr>
          <w:t>80</w:t>
        </w:r>
      </w:hyperlink>
      <w:r>
        <w:rPr>
          <w:vertAlign w:val="superscript"/>
        </w:rPr>
        <w:t>,</w:t>
      </w:r>
      <w:hyperlink w:anchor="ref-xu2022">
        <w:r>
          <w:rPr>
            <w:rStyle w:val="Hipervnculo"/>
            <w:vertAlign w:val="superscript"/>
          </w:rPr>
          <w:t>81</w:t>
        </w:r>
      </w:hyperlink>
      <w:r>
        <w:t>. Estos problemas aumentarán la incertidumbre de la distribución de dosis. Por lo tanto, es necesario desarrollar técnicas para eliminar el aplicador de la imagen, no sólo para una segmentación precisa del tumor, sino también para una evaluación DVH más precisa.</w:t>
      </w:r>
    </w:p>
    <w:p w14:paraId="4A433542" w14:textId="77777777" w:rsidR="009574C6" w:rsidRDefault="00E223CA" w:rsidP="00610AC2">
      <w:pPr>
        <w:pStyle w:val="Ttulo3"/>
        <w:jc w:val="both"/>
      </w:pPr>
      <w:bookmarkStart w:id="369" w:name="_Toc148271470"/>
      <w:bookmarkStart w:id="370" w:name="sec-q4"/>
      <w:bookmarkEnd w:id="368"/>
      <w:r>
        <w:t>2.2.4 Q4—Reconstrucción de catéteres. Bibliotecas de la componente intracavitaria</w:t>
      </w:r>
      <w:bookmarkEnd w:id="369"/>
    </w:p>
    <w:p w14:paraId="0F5EFC7F" w14:textId="1F3DFD05" w:rsidR="009574C6" w:rsidRDefault="00E223CA" w:rsidP="00610AC2">
      <w:pPr>
        <w:pStyle w:val="FirstParagraph"/>
        <w:jc w:val="both"/>
      </w:pPr>
      <w:r>
        <w:t>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32</w:t>
        </w:r>
      </w:hyperlink>
      <w:r>
        <w:t xml:space="preserve">. El diseño de </w:t>
      </w:r>
      <w:r>
        <w:rPr>
          <w:i/>
          <w:iCs/>
        </w:rPr>
        <w:t>dummies</w:t>
      </w:r>
      <w:r>
        <w:t xml:space="preserve"> de CT que permiten una reconstrucción directa </w:t>
      </w:r>
      <w:del w:id="371" w:author="Javier Vijande Asenjo" w:date="2023-11-16T13:38:00Z">
        <w:r w:rsidDel="00AC1B4D">
          <w:delText xml:space="preserve">(DR) </w:delText>
        </w:r>
      </w:del>
      <w:r>
        <w:t xml:space="preserve">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algunas soluciones para la parte endocavitaria</w:t>
      </w:r>
      <w:hyperlink w:anchor="ref-perez-calatayud2009">
        <w:r>
          <w:rPr>
            <w:rStyle w:val="Hipervnculo"/>
            <w:vertAlign w:val="superscript"/>
          </w:rPr>
          <w:t>63</w:t>
        </w:r>
      </w:hyperlink>
      <w:r>
        <w:t>.</w:t>
      </w:r>
    </w:p>
    <w:p w14:paraId="4A094D9B" w14:textId="77777777" w:rsidR="009574C6" w:rsidRDefault="00E223CA" w:rsidP="00610AC2">
      <w:pPr>
        <w:pStyle w:val="Textoindependiente"/>
        <w:jc w:val="both"/>
      </w:pPr>
      <w:r>
        <w:t>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p w14:paraId="61F3195C" w14:textId="77777777" w:rsidR="009574C6" w:rsidRDefault="00E223CA" w:rsidP="00610AC2">
      <w:pPr>
        <w:pStyle w:val="Ttulo3"/>
        <w:jc w:val="both"/>
      </w:pPr>
      <w:bookmarkStart w:id="372" w:name="_Toc148271471"/>
      <w:bookmarkStart w:id="373" w:name="sec-q5"/>
      <w:bookmarkEnd w:id="370"/>
      <w:r>
        <w:t>2.2.5 Q5—Reconstrucción de agujas. Parte intersticial</w:t>
      </w:r>
      <w:bookmarkEnd w:id="372"/>
    </w:p>
    <w:p w14:paraId="4620C765" w14:textId="77777777" w:rsidR="009574C6" w:rsidRDefault="00E223CA" w:rsidP="00610AC2">
      <w:pPr>
        <w:pStyle w:val="FirstParagraph"/>
        <w:jc w:val="both"/>
      </w:pPr>
      <w:r>
        <w:t xml:space="preserve">Como se ha comentado en </w:t>
      </w:r>
      <w:hyperlink w:anchor="sec-q4">
        <w:r>
          <w:rPr>
            <w:rStyle w:val="Hipervnculo"/>
          </w:rPr>
          <w:t>Sección 2.2.4</w:t>
        </w:r>
      </w:hyperlink>
      <w:r>
        <w:t>,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p w14:paraId="728E59E3" w14:textId="77777777" w:rsidR="009574C6" w:rsidRDefault="00E223CA" w:rsidP="00610AC2">
      <w:pPr>
        <w:pStyle w:val="Ttulo3"/>
        <w:jc w:val="both"/>
      </w:pPr>
      <w:bookmarkStart w:id="374" w:name="_Toc148271472"/>
      <w:bookmarkStart w:id="375" w:name="sec-q6"/>
      <w:bookmarkEnd w:id="373"/>
      <w:r>
        <w:t>2.2.6 Q6—Interpolación de imágenes</w:t>
      </w:r>
      <w:bookmarkEnd w:id="374"/>
    </w:p>
    <w:p w14:paraId="5A1B3E64" w14:textId="77777777" w:rsidR="009574C6" w:rsidRDefault="00E223CA" w:rsidP="00610AC2">
      <w:pPr>
        <w:pStyle w:val="FirstParagraph"/>
        <w:jc w:val="both"/>
      </w:pPr>
      <w:r>
        <w:t>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p w14:paraId="623575F1" w14:textId="77777777" w:rsidR="009574C6" w:rsidRDefault="00E223CA" w:rsidP="00610AC2">
      <w:pPr>
        <w:pStyle w:val="Ttulo3"/>
        <w:jc w:val="both"/>
      </w:pPr>
      <w:bookmarkStart w:id="376" w:name="_Toc148271473"/>
      <w:bookmarkStart w:id="377" w:name="sec-q7"/>
      <w:bookmarkEnd w:id="375"/>
      <w:r>
        <w:lastRenderedPageBreak/>
        <w:t>2.2.7 Q7—Uso del EQD2 en la optimización del tratamiento</w:t>
      </w:r>
      <w:bookmarkEnd w:id="376"/>
    </w:p>
    <w:p w14:paraId="37FA82CE" w14:textId="77777777" w:rsidR="009574C6" w:rsidRDefault="00E223CA" w:rsidP="00610AC2">
      <w:pPr>
        <w:pStyle w:val="FirstParagraph"/>
        <w:jc w:val="both"/>
      </w:pPr>
      <w:r>
        <w:t xml:space="preserve">Las dosis objetivo y de tolerancia de los OAR en el cáncer de cérvix localmente avanzado se expresan en EQD2 y no en unidades de dosis físicas como se explicó en la </w:t>
      </w:r>
      <w:hyperlink w:anchor="sec-equivalentesbiologicos">
        <w:r>
          <w:rPr>
            <w:rStyle w:val="Hipervnculo"/>
          </w:rPr>
          <w:t>sección 1.3.11</w:t>
        </w:r>
      </w:hyperlink>
      <w:r>
        <w:t>. Esto es debido a que el esquema de tratamiento combina dos modalidades de tratamiento con diferentes fraccionamientos y efectividad biológica (EBRT + BT).</w:t>
      </w:r>
    </w:p>
    <w:p w14:paraId="2078F407" w14:textId="77777777" w:rsidR="009574C6" w:rsidRDefault="00E223CA" w:rsidP="00610AC2">
      <w:pPr>
        <w:pStyle w:val="Textoindependiente"/>
        <w:jc w:val="both"/>
      </w:pPr>
      <w:r>
        <w:t>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p w14:paraId="5B366631" w14:textId="77777777" w:rsidR="009574C6" w:rsidRDefault="00E223CA" w:rsidP="00610AC2">
      <w:pPr>
        <w:pStyle w:val="Ttulo3"/>
        <w:jc w:val="both"/>
      </w:pPr>
      <w:bookmarkStart w:id="378" w:name="_Toc148271474"/>
      <w:bookmarkStart w:id="379" w:name="sec-q8"/>
      <w:bookmarkEnd w:id="377"/>
      <w:r>
        <w:t>2.2.8 Q8—Uso del EQD2 para evaluar el tratamiento con la parte de radioterapia externa. Restricciones óptimas y obligatorias</w:t>
      </w:r>
      <w:bookmarkEnd w:id="378"/>
    </w:p>
    <w:p w14:paraId="50FB41BD" w14:textId="77777777" w:rsidR="009574C6" w:rsidRDefault="00E223CA" w:rsidP="00610AC2">
      <w:pPr>
        <w:pStyle w:val="FirstParagraph"/>
        <w:jc w:val="both"/>
      </w:pPr>
      <w:r>
        <w:t xml:space="preserve">Como se mencionó en </w:t>
      </w:r>
      <w:hyperlink w:anchor="sec-q7">
        <w:r>
          <w:rPr>
            <w:rStyle w:val="Hipervnculo"/>
          </w:rPr>
          <w:t>Sección 2.2.7</w:t>
        </w:r>
      </w:hyperlink>
      <w:r>
        <w:t>,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prescrib2013">
        <w:r>
          <w:rPr>
            <w:rStyle w:val="Hipervnculo"/>
            <w:vertAlign w:val="superscript"/>
          </w:rPr>
          <w:t>48</w:t>
        </w:r>
      </w:hyperlink>
      <w:r>
        <w:t>.</w:t>
      </w:r>
    </w:p>
    <w:p w14:paraId="5215C4A1" w14:textId="77777777" w:rsidR="009574C6" w:rsidRDefault="00E223CA" w:rsidP="00610AC2">
      <w:pPr>
        <w:pStyle w:val="Ttulo3"/>
        <w:jc w:val="both"/>
      </w:pPr>
      <w:bookmarkStart w:id="380" w:name="_Toc148271475"/>
      <w:bookmarkStart w:id="381" w:name="sec-q9"/>
      <w:bookmarkEnd w:id="379"/>
      <w:r>
        <w:t>2.2.9 Q9—Bloqueo de pesos</w:t>
      </w:r>
      <w:bookmarkEnd w:id="380"/>
    </w:p>
    <w:p w14:paraId="28252D94" w14:textId="77777777" w:rsidR="009574C6" w:rsidRDefault="00E223CA" w:rsidP="00610AC2">
      <w:pPr>
        <w:pStyle w:val="FirstParagraph"/>
        <w:jc w:val="both"/>
      </w:pPr>
      <w:r>
        <w:t>Los protocolos más recientes (EMBRACE II e ICRU 89) sugieren reducir las dosis vaginales (TRAK vaginal representa menos del 30% del total) y controlar la contribución del componente intersticial (menos del 20-30%)</w:t>
      </w:r>
      <w:hyperlink w:anchor="ref-prescrib2013a">
        <w:r>
          <w:rPr>
            <w:rStyle w:val="Hipervnculo"/>
            <w:vertAlign w:val="superscript"/>
          </w:rPr>
          <w:t>82</w:t>
        </w:r>
      </w:hyperlink>
      <w:r>
        <w:rPr>
          <w:vertAlign w:val="superscript"/>
        </w:rPr>
        <w:t>,</w:t>
      </w:r>
      <w:hyperlink w:anchor="ref-pötter2018">
        <w:r>
          <w:rPr>
            <w:rStyle w:val="Hipervnculo"/>
            <w:vertAlign w:val="superscript"/>
          </w:rPr>
          <w:t>83</w:t>
        </w:r>
      </w:hyperlink>
      <w:r>
        <w:t>.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p w14:paraId="35525F7B" w14:textId="77777777" w:rsidR="009574C6" w:rsidRDefault="00E223CA" w:rsidP="00610AC2">
      <w:pPr>
        <w:pStyle w:val="Ttulo3"/>
        <w:jc w:val="both"/>
      </w:pPr>
      <w:bookmarkStart w:id="382" w:name="_Toc148271476"/>
      <w:bookmarkStart w:id="383" w:name="sec-q10"/>
      <w:bookmarkEnd w:id="381"/>
      <w:r>
        <w:t>2.2.10 Q10—Métodos de optimización. Registro de los parámetros D90 y D2cc</w:t>
      </w:r>
      <w:bookmarkEnd w:id="382"/>
    </w:p>
    <w:p w14:paraId="3425CDEC" w14:textId="77777777" w:rsidR="009574C6" w:rsidRDefault="00E223CA" w:rsidP="00610AC2">
      <w:pPr>
        <w:pStyle w:val="FirstParagraph"/>
        <w:jc w:val="bot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w:t>
      </w:r>
      <w:r>
        <w:lastRenderedPageBreak/>
        <w:t>dosimétricas que se sugiere reportar (D90 , D2cc , etc.). Además, también se evaluó la capacidad de los optimizadores para controlar el gradiente/homogeneidad del tiempo de permanencia y el peso de cada componente (intracavitario o intersticial).</w:t>
      </w:r>
    </w:p>
    <w:p w14:paraId="2959A137" w14:textId="77777777" w:rsidR="009574C6" w:rsidRDefault="00E223CA" w:rsidP="00610AC2">
      <w:pPr>
        <w:pStyle w:val="Ttulo3"/>
        <w:jc w:val="both"/>
      </w:pPr>
      <w:bookmarkStart w:id="384" w:name="_Toc148271477"/>
      <w:bookmarkStart w:id="385" w:name="sec-q11"/>
      <w:bookmarkEnd w:id="383"/>
      <w:r>
        <w:t>2.2.11 Q11—Resolución de los histogramas dosis-volumen</w:t>
      </w:r>
      <w:bookmarkEnd w:id="384"/>
    </w:p>
    <w:p w14:paraId="6E8A8395" w14:textId="77777777" w:rsidR="009574C6" w:rsidRDefault="00E223CA" w:rsidP="00610AC2">
      <w:pPr>
        <w:pStyle w:val="FirstParagraph"/>
        <w:jc w:val="bot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w:t>
      </w:r>
      <w:commentRangeStart w:id="386"/>
      <w:r>
        <w:t>y D0.1cc. Esta pregunta tuvo como objetivo identificar las estrategias de los diferentes TPS para poder calcular las dosis depositadas para volúmenes de hasta 0,1 cm</w:t>
      </w:r>
      <w:commentRangeEnd w:id="386"/>
      <w:r w:rsidR="00AC1B4D">
        <w:rPr>
          <w:rStyle w:val="Refdecomentario"/>
        </w:rPr>
        <w:commentReference w:id="386"/>
      </w:r>
      <w:r>
        <w:t>.</w:t>
      </w:r>
    </w:p>
    <w:p w14:paraId="52E6EBB4" w14:textId="77777777" w:rsidR="009574C6" w:rsidRDefault="00E223CA" w:rsidP="00610AC2">
      <w:pPr>
        <w:pStyle w:val="Ttulo3"/>
        <w:jc w:val="both"/>
      </w:pPr>
      <w:bookmarkStart w:id="387" w:name="_Toc148271478"/>
      <w:bookmarkStart w:id="388" w:name="sec-q12"/>
      <w:bookmarkEnd w:id="385"/>
      <w:r>
        <w:t>2.2.12 Q12—Localización de los puntos D2cc</w:t>
      </w:r>
      <w:bookmarkEnd w:id="387"/>
    </w:p>
    <w:p w14:paraId="7FED4CE7" w14:textId="3494D5E6" w:rsidR="009574C6" w:rsidRDefault="00E223CA" w:rsidP="00610AC2">
      <w:pPr>
        <w:pStyle w:val="FirstParagraph"/>
        <w:jc w:val="both"/>
      </w:pPr>
      <w:r>
        <w:t>Un valor de D2cc por encima de cierto umbral es la causa de la toxicidad en los OAR. La relación entre el D2cc y el punto ICRU de dosis se correlaciona con el desarrollo de morbilidad urinaria</w:t>
      </w:r>
      <w:del w:id="389" w:author="Javier Vijande Asenjo" w:date="2023-11-16T13:43:00Z">
        <w:r w:rsidDel="00AC1B4D">
          <w:delText xml:space="preserve"> [</w:delText>
        </w:r>
      </w:del>
      <w:hyperlink w:anchor="ref-nkiwane2015">
        <w:r>
          <w:rPr>
            <w:rStyle w:val="Hipervnculo"/>
            <w:vertAlign w:val="superscript"/>
          </w:rPr>
          <w:t>84</w:t>
        </w:r>
      </w:hyperlink>
      <w:ins w:id="390" w:author="Javier Vijande Asenjo" w:date="2023-11-16T13:43:00Z">
        <w:r w:rsidR="00AC1B4D">
          <w:t>,</w:t>
        </w:r>
      </w:ins>
      <w:del w:id="391" w:author="Javier Vijande Asenjo" w:date="2023-11-16T13:43:00Z">
        <w:r w:rsidDel="00AC1B4D">
          <w:delText>]</w:delText>
        </w:r>
      </w:del>
      <w:hyperlink w:anchor="ref-mazeron2015">
        <w:r>
          <w:rPr>
            <w:rStyle w:val="Hipervnculo"/>
            <w:vertAlign w:val="superscript"/>
          </w:rPr>
          <w:t>85</w:t>
        </w:r>
      </w:hyperlink>
      <w:r>
        <w:t>. Mazeron et al. </w:t>
      </w:r>
      <w:ins w:id="392" w:author="Javier Vijande Asenjo" w:date="2023-11-16T13:43:00Z">
        <w:r w:rsidR="00AC1B4D">
          <w:t>t</w:t>
        </w:r>
      </w:ins>
      <w:del w:id="393" w:author="Javier Vijande Asenjo" w:date="2023-11-16T13:43:00Z">
        <w:r w:rsidDel="00AC1B4D">
          <w:delText>T</w:delText>
        </w:r>
      </w:del>
      <w:r>
        <w:t>ambién encontraron una mayor probabilidad de sangrado rectal cuando el D2cc rectal era superior a 70 Gy. Si se conoce la posición de D2cc, sería posible tener en cuenta esta información durante el proceso de optimización (es decir, ajuste fino manual).</w:t>
      </w:r>
    </w:p>
    <w:p w14:paraId="4DAC2511" w14:textId="77777777" w:rsidR="009574C6" w:rsidRDefault="00E223CA" w:rsidP="00610AC2">
      <w:pPr>
        <w:pStyle w:val="Ttulo3"/>
        <w:jc w:val="both"/>
      </w:pPr>
      <w:bookmarkStart w:id="394" w:name="_Toc148271479"/>
      <w:bookmarkStart w:id="395" w:name="sec-q13"/>
      <w:bookmarkEnd w:id="388"/>
      <w:r>
        <w:t>2.2.13 Q13—Algoritmos de cálculo por heterogeneidad en braquiterapia (MBDCA)</w:t>
      </w:r>
      <w:bookmarkEnd w:id="394"/>
    </w:p>
    <w:p w14:paraId="6016CD6C" w14:textId="77777777" w:rsidR="009574C6" w:rsidRDefault="00E223CA" w:rsidP="00610AC2">
      <w:pPr>
        <w:pStyle w:val="FirstParagraph"/>
        <w:jc w:val="both"/>
      </w:pPr>
      <w:r>
        <w:t>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86</w:t>
        </w:r>
      </w:hyperlink>
      <w:r>
        <w:t>.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14:paraId="65D396AD" w14:textId="77777777" w:rsidR="009574C6" w:rsidRDefault="00E223CA" w:rsidP="00610AC2">
      <w:pPr>
        <w:jc w:val="both"/>
      </w:pPr>
      <w:r>
        <w:br w:type="page"/>
      </w:r>
    </w:p>
    <w:p w14:paraId="01486104" w14:textId="77777777" w:rsidR="009574C6" w:rsidRDefault="00E223CA" w:rsidP="00610AC2">
      <w:pPr>
        <w:pStyle w:val="Ttulo1"/>
        <w:jc w:val="both"/>
      </w:pPr>
      <w:bookmarkStart w:id="396" w:name="_Toc148271480"/>
      <w:bookmarkStart w:id="397" w:name="resultados"/>
      <w:bookmarkEnd w:id="318"/>
      <w:bookmarkEnd w:id="350"/>
      <w:bookmarkEnd w:id="395"/>
      <w:commentRangeStart w:id="398"/>
      <w:r>
        <w:lastRenderedPageBreak/>
        <w:t>3. Resultados</w:t>
      </w:r>
      <w:bookmarkEnd w:id="396"/>
      <w:commentRangeEnd w:id="398"/>
      <w:r w:rsidR="008248C7">
        <w:rPr>
          <w:rStyle w:val="Refdecomentario"/>
          <w:rFonts w:ascii="Cambria" w:eastAsia="Cambria" w:hAnsi="Cambria"/>
          <w:b w:val="0"/>
          <w:bCs w:val="0"/>
          <w:color w:val="auto"/>
        </w:rPr>
        <w:commentReference w:id="398"/>
      </w:r>
    </w:p>
    <w:p w14:paraId="50BE74B9" w14:textId="77777777" w:rsidR="009574C6" w:rsidRDefault="00E223CA" w:rsidP="00610AC2">
      <w:pPr>
        <w:pStyle w:val="Ttulo2"/>
        <w:jc w:val="both"/>
      </w:pPr>
      <w:bookmarkStart w:id="399" w:name="_Toc148271481"/>
      <w:bookmarkStart w:id="400" w:name="Xe1cc458494bb9190d6f282f24cd1413698a2895"/>
      <w:r>
        <w:t>3.1 A method to incorporate interstitial components into the TPS gynecologic rigid applicator library (Otal2017 publicado en febrero de 2017)</w:t>
      </w:r>
      <w:bookmarkEnd w:id="399"/>
    </w:p>
    <w:p w14:paraId="3590C5BC" w14:textId="77777777" w:rsidR="009574C6" w:rsidRDefault="00E223CA" w:rsidP="00610AC2">
      <w:pPr>
        <w:pStyle w:val="FirstParagraph"/>
        <w:jc w:val="both"/>
      </w:pPr>
      <w:r>
        <w:t>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29</w:t>
        </w:r>
      </w:hyperlink>
      <w:r>
        <w:rPr>
          <w:vertAlign w:val="superscript"/>
        </w:rPr>
        <w:t>,</w:t>
      </w:r>
      <w:hyperlink w:anchor="ref-dimopoulos2012">
        <w:r>
          <w:rPr>
            <w:rStyle w:val="Hipervnculo"/>
            <w:vertAlign w:val="superscript"/>
          </w:rPr>
          <w:t>32</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w:t>
      </w:r>
    </w:p>
    <w:p w14:paraId="0DFE8B27" w14:textId="77777777" w:rsidR="009574C6" w:rsidRDefault="00E223CA" w:rsidP="00610AC2">
      <w:pPr>
        <w:pStyle w:val="Ttulo2"/>
        <w:jc w:val="both"/>
      </w:pPr>
      <w:bookmarkStart w:id="401" w:name="_Toc148271482"/>
      <w:bookmarkStart w:id="402" w:name="Xfb31685143815ddeffb3cab2f30d1288cbf3e00"/>
      <w:bookmarkEnd w:id="400"/>
      <w:r>
        <w:t>3.2 Pre-plan technique feasibility in multi-interstitial/endocavitary perineal gynecological brachytherapy (Rodriguez2017 publicado en octubre 2017)</w:t>
      </w:r>
      <w:bookmarkEnd w:id="401"/>
    </w:p>
    <w:p w14:paraId="792D0013" w14:textId="77777777" w:rsidR="009574C6" w:rsidRDefault="00E223CA" w:rsidP="00610AC2">
      <w:pPr>
        <w:pStyle w:val="FirstParagraph"/>
        <w:jc w:val="both"/>
      </w:pPr>
      <w:commentRangeStart w:id="403"/>
      <w:r>
        <w:t>Se muestra en la parte de la discusión.</w:t>
      </w:r>
      <w:commentRangeEnd w:id="403"/>
      <w:r w:rsidR="008248C7">
        <w:rPr>
          <w:rStyle w:val="Refdecomentario"/>
        </w:rPr>
        <w:commentReference w:id="403"/>
      </w:r>
    </w:p>
    <w:p w14:paraId="4E68DFD9" w14:textId="0A3DB687" w:rsidR="009574C6" w:rsidRPr="007126FF" w:rsidRDefault="00E223CA" w:rsidP="00610AC2">
      <w:pPr>
        <w:pStyle w:val="Ttulo2"/>
        <w:jc w:val="both"/>
        <w:rPr>
          <w:lang w:val="en-US"/>
        </w:rPr>
      </w:pPr>
      <w:bookmarkStart w:id="404" w:name="_Toc148271483"/>
      <w:bookmarkStart w:id="405" w:name="Xa1e491a3d247103fc27faeae1ae4a3c0c39eaa1"/>
      <w:bookmarkEnd w:id="402"/>
      <w:r w:rsidRPr="007126FF">
        <w:rPr>
          <w:lang w:val="en-US"/>
        </w:rPr>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w:t>
      </w:r>
      <w:r w:rsidR="00DA0EBD">
        <w:rPr>
          <w:lang w:val="en-US"/>
        </w:rPr>
        <w:t xml:space="preserve">de </w:t>
      </w:r>
      <w:r w:rsidRPr="007126FF">
        <w:rPr>
          <w:lang w:val="en-US"/>
        </w:rPr>
        <w:t>2022)</w:t>
      </w:r>
      <w:bookmarkEnd w:id="404"/>
    </w:p>
    <w:p w14:paraId="286066EB" w14:textId="77777777" w:rsidR="009574C6" w:rsidRDefault="00E223CA" w:rsidP="00610AC2">
      <w:pPr>
        <w:pStyle w:val="FirstParagraph"/>
        <w:jc w:val="both"/>
      </w:pPr>
      <w:r>
        <w:t>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p w14:paraId="15590C1B" w14:textId="77777777" w:rsidR="009574C6" w:rsidRDefault="00E223CA" w:rsidP="00610AC2">
      <w:pPr>
        <w:pStyle w:val="Ttulo3"/>
        <w:jc w:val="both"/>
      </w:pPr>
      <w:bookmarkStart w:id="406" w:name="_Toc148271484"/>
      <w:bookmarkStart w:id="407" w:name="sec-a1"/>
      <w:r>
        <w:t>3.3.1 A1—Herramientas de puesta en marcha y control de calidad</w:t>
      </w:r>
      <w:bookmarkEnd w:id="406"/>
    </w:p>
    <w:p w14:paraId="14322D45" w14:textId="77777777" w:rsidR="009574C6" w:rsidRDefault="00E223CA" w:rsidP="00610AC2">
      <w:pPr>
        <w:pStyle w:val="FirstParagraph"/>
        <w:jc w:val="both"/>
      </w:pPr>
      <w:r>
        <w:t>Sólo uno de los TPS permite la modificación de la ruta de origen dentro de la biblioteca de aplicadores. Es fundamental para aplicadores curvos, como anillos u ovoides, donde la fuente suele moverse cerca de la pared del aplicador y lejos del eje de simetría.</w:t>
      </w:r>
    </w:p>
    <w:p w14:paraId="63FF7227" w14:textId="77777777" w:rsidR="009574C6" w:rsidRDefault="00E223CA" w:rsidP="00610AC2">
      <w:pPr>
        <w:pStyle w:val="Textoindependiente"/>
        <w:jc w:val="both"/>
      </w:pPr>
      <w:r>
        <w:t xml:space="preserve">De los tres TPSs analizados, sólo dos incluyen la posibilidad de realizar cálculos de MBDCA. </w:t>
      </w:r>
      <w:commentRangeStart w:id="408"/>
      <w:r>
        <w:t xml:space="preserve">Ninguno de los casos de prueba disponibles al momento de escribir este manuscrito son casos clínicos, y WG-DCAB actualmente está desarrollando casos de </w:t>
      </w:r>
      <w:r>
        <w:lastRenderedPageBreak/>
        <w:t xml:space="preserve">prueba específicos para ginecología. Sin embargo, el Caso de Prueba 4, aunque no se parece del todo a una situación clínica, incorpora un aplicador ginecológico genérico blindado y, por tanto, es la más interesante para que el usuario clínico ponga en marcha el TPS. </w:t>
      </w:r>
      <w:commentRangeEnd w:id="408"/>
      <w:r w:rsidR="008248C7">
        <w:rPr>
          <w:rStyle w:val="Refdecomentario"/>
        </w:rPr>
        <w:commentReference w:id="408"/>
      </w:r>
      <w:r>
        <w:t xml:space="preserve">Ninguno de los </w:t>
      </w:r>
      <w:proofErr w:type="spellStart"/>
      <w:r>
        <w:t>TPSs</w:t>
      </w:r>
      <w:proofErr w:type="spellEnd"/>
      <w:r>
        <w:t xml:space="preserve">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87</w:t>
        </w:r>
      </w:hyperlink>
      <w:r>
        <w:t xml:space="preserve"> o AMIGO</w:t>
      </w:r>
      <w:hyperlink w:anchor="ref-fonseca2014">
        <w:r>
          <w:rPr>
            <w:rStyle w:val="Hipervnculo"/>
            <w:vertAlign w:val="superscript"/>
          </w:rPr>
          <w:t>88</w:t>
        </w:r>
      </w:hyperlink>
      <w:r>
        <w:t>.</w:t>
      </w:r>
    </w:p>
    <w:p w14:paraId="59CB23F3" w14:textId="77777777" w:rsidR="009574C6" w:rsidRDefault="00E223CA" w:rsidP="00610AC2">
      <w:pPr>
        <w:pStyle w:val="Textoindependiente"/>
        <w:jc w:val="both"/>
      </w:pPr>
      <w:r>
        <w:t>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p w14:paraId="612EFCB0" w14:textId="77777777" w:rsidR="009574C6" w:rsidRDefault="00E223CA" w:rsidP="00610AC2">
      <w:pPr>
        <w:pStyle w:val="Ttulo3"/>
        <w:jc w:val="both"/>
      </w:pPr>
      <w:bookmarkStart w:id="409" w:name="_Toc148271485"/>
      <w:bookmarkStart w:id="410" w:name="sec-a2"/>
      <w:bookmarkEnd w:id="407"/>
      <w:r>
        <w:t>3.3.2 A2—Registro de imágenes y utilidades para gestionar información de tratamientos previos</w:t>
      </w:r>
      <w:bookmarkEnd w:id="409"/>
    </w:p>
    <w:p w14:paraId="62A0DCDA" w14:textId="77777777" w:rsidR="009574C6" w:rsidRDefault="00E223CA" w:rsidP="00610AC2">
      <w:pPr>
        <w:pStyle w:val="FirstParagraph"/>
        <w:jc w:val="both"/>
      </w:pPr>
      <w:r>
        <w:t>Los tres TPS permiten un registro rígido, aunque solamente uno incluye la posibilidad de registro de imagen deformable.</w:t>
      </w:r>
    </w:p>
    <w:p w14:paraId="50458D22" w14:textId="6D5ECD08" w:rsidR="009574C6" w:rsidRDefault="00E223CA" w:rsidP="00610AC2">
      <w:pPr>
        <w:pStyle w:val="Textoindependiente"/>
        <w:jc w:val="both"/>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braquiterapia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w:t>
      </w:r>
      <w:del w:id="411" w:author="Javier Vijande Asenjo" w:date="2023-11-16T13:50:00Z">
        <w:r w:rsidDel="00455992">
          <w:delText>volumen objetivo clínico de alto riesgo (</w:delText>
        </w:r>
      </w:del>
      <w:r>
        <w:t>CTV-HR</w:t>
      </w:r>
      <w:del w:id="412" w:author="Javier Vijande Asenjo" w:date="2023-11-16T13:50:00Z">
        <w:r w:rsidDel="00455992">
          <w:delText>)</w:delText>
        </w:r>
      </w:del>
      <w:r>
        <w:t xml:space="preserve">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p w14:paraId="17442772" w14:textId="77777777" w:rsidR="009574C6" w:rsidRDefault="00E223CA" w:rsidP="00610AC2">
      <w:pPr>
        <w:pStyle w:val="Ttulo3"/>
        <w:jc w:val="both"/>
      </w:pPr>
      <w:bookmarkStart w:id="413" w:name="_Toc148271486"/>
      <w:bookmarkStart w:id="414" w:name="sec-a3"/>
      <w:bookmarkEnd w:id="410"/>
      <w:r>
        <w:t>3.3.3 A3—Contorneo en MRI. Eliminar la componente intracavitaria</w:t>
      </w:r>
      <w:bookmarkEnd w:id="413"/>
    </w:p>
    <w:p w14:paraId="2CAA0EF1" w14:textId="77777777" w:rsidR="009574C6" w:rsidRDefault="00E223CA" w:rsidP="00610AC2">
      <w:pPr>
        <w:pStyle w:val="FirstParagraph"/>
        <w:jc w:val="both"/>
      </w:pPr>
      <w:r>
        <w:t>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p w14:paraId="130BF4D1" w14:textId="77777777" w:rsidR="009574C6" w:rsidRDefault="00E223CA" w:rsidP="00610AC2">
      <w:pPr>
        <w:pStyle w:val="Ttulo3"/>
        <w:jc w:val="both"/>
      </w:pPr>
      <w:bookmarkStart w:id="415" w:name="_Toc148271487"/>
      <w:bookmarkStart w:id="416" w:name="sec-a4"/>
      <w:bookmarkEnd w:id="414"/>
      <w:r>
        <w:lastRenderedPageBreak/>
        <w:t>3.3.4 A4—Reconstrucción de catéteres. Bibliotecas de la componente intracavitaria</w:t>
      </w:r>
      <w:bookmarkEnd w:id="415"/>
    </w:p>
    <w:p w14:paraId="4CBBB16B" w14:textId="77777777" w:rsidR="009574C6" w:rsidRDefault="00E223CA" w:rsidP="00610AC2">
      <w:pPr>
        <w:pStyle w:val="FirstParagraph"/>
        <w:jc w:val="both"/>
      </w:pPr>
      <w:r>
        <w:t>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14:paraId="57923840" w14:textId="77777777" w:rsidR="009574C6" w:rsidRDefault="00E223CA" w:rsidP="00610AC2">
      <w:pPr>
        <w:pStyle w:val="Textoindependiente"/>
        <w:jc w:val="both"/>
      </w:pPr>
      <w:r>
        <w:t>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89</w:t>
        </w:r>
      </w:hyperlink>
      <w:r>
        <w:t xml:space="preserve"> 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p w14:paraId="1F84DC0C" w14:textId="77777777" w:rsidR="009574C6" w:rsidRDefault="00E223CA" w:rsidP="00610AC2">
      <w:pPr>
        <w:pStyle w:val="Ttulo3"/>
        <w:jc w:val="both"/>
      </w:pPr>
      <w:bookmarkStart w:id="417" w:name="_Toc148271488"/>
      <w:bookmarkStart w:id="418" w:name="sec-a5"/>
      <w:bookmarkEnd w:id="416"/>
      <w:r>
        <w:t>3.3.5 A5—Reconstrucción de agujas. Parte intersticial</w:t>
      </w:r>
      <w:bookmarkEnd w:id="417"/>
    </w:p>
    <w:p w14:paraId="46FA884F" w14:textId="77777777" w:rsidR="009574C6" w:rsidRDefault="00E223CA" w:rsidP="00610AC2">
      <w:pPr>
        <w:pStyle w:val="FirstParagraph"/>
        <w:jc w:val="both"/>
      </w:pPr>
      <w:r>
        <w:t>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14:paraId="144C1146" w14:textId="77777777" w:rsidR="009574C6" w:rsidRDefault="00E223CA" w:rsidP="00610AC2">
      <w:pPr>
        <w:pStyle w:val="Textoindependiente"/>
        <w:jc w:val="both"/>
      </w:pPr>
      <w:r>
        <w:t>En la misma línea, tal y como se ha comentado para la parte intracavitaria, el recorrido de la aguja no es del todo independiente del resto del aplicador. Richart et al.</w:t>
      </w:r>
      <w:hyperlink w:anchor="ref-richart2015">
        <w:r>
          <w:rPr>
            <w:rStyle w:val="Hipervnculo"/>
            <w:vertAlign w:val="superscript"/>
          </w:rPr>
          <w:t>68</w:t>
        </w:r>
      </w:hyperlink>
      <w:r>
        <w:t xml:space="preserve"> 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 </w:t>
      </w:r>
      <w:hyperlink w:anchor="fig-utrecht_tool2">
        <w:r>
          <w:rPr>
            <w:rStyle w:val="Hipervnculo"/>
          </w:rPr>
          <w:t>figura 2.1 (b)</w:t>
        </w:r>
      </w:hyperlink>
      <w:r>
        <w:t xml:space="preserve">). En otras palabras, la distancia entre el orificio de salida del aplicador y la punta de la aguja es la distancia denominada </w:t>
      </w:r>
      <w:r>
        <w:rPr>
          <w:i/>
          <w:iCs/>
        </w:rPr>
        <w:t>free length</w:t>
      </w:r>
      <w:r>
        <w:t>.</w:t>
      </w:r>
    </w:p>
    <w:p w14:paraId="453F6459" w14:textId="77777777" w:rsidR="009574C6" w:rsidRDefault="00E223CA" w:rsidP="00610AC2">
      <w:pPr>
        <w:pStyle w:val="Textoindependiente"/>
        <w:jc w:val="both"/>
      </w:pPr>
      <w:r>
        <w:t xml:space="preserve">Tomando el concepto de </w:t>
      </w:r>
      <w:r>
        <w:rPr>
          <w:i/>
          <w:iCs/>
        </w:rPr>
        <w:t xml:space="preserve">free </w:t>
      </w:r>
      <w:proofErr w:type="spellStart"/>
      <w:r>
        <w:rPr>
          <w:i/>
          <w:iCs/>
        </w:rPr>
        <w:t>length</w:t>
      </w:r>
      <w:proofErr w:type="spellEnd"/>
      <w:r>
        <w:t xml:space="preserve">, </w:t>
      </w:r>
      <w:commentRangeStart w:id="419"/>
      <w:r>
        <w:t>Otal</w:t>
      </w:r>
      <w:commentRangeEnd w:id="419"/>
      <w:r w:rsidR="00455992">
        <w:rPr>
          <w:rStyle w:val="Refdecomentario"/>
        </w:rPr>
        <w:commentReference w:id="419"/>
      </w:r>
      <w:r>
        <w:t xml:space="preserve"> et al.</w:t>
      </w:r>
      <w:hyperlink w:anchor="ref-otal2017">
        <w:r>
          <w:rPr>
            <w:rStyle w:val="Hipervnculo"/>
            <w:vertAlign w:val="superscript"/>
          </w:rPr>
          <w:t>90</w:t>
        </w:r>
      </w:hyperlink>
      <w:r>
        <w:t xml:space="preserve"> desarrollaron un método para incluir el componente intersticial como un elemento de la biblioteca de aplicadores. En tal modelo, las agujas salen de los agujeros del ovoide. Tienen una longitud igual a la </w:t>
      </w:r>
      <w:r>
        <w:rPr>
          <w:i/>
          <w:iCs/>
        </w:rPr>
        <w:t>free length</w:t>
      </w:r>
      <w:r>
        <w:t xml:space="preserve"> y a la dirección de la cavidad en el ovoide. Una vez colocada la primera parte, </w:t>
      </w:r>
      <w:r>
        <w:lastRenderedPageBreak/>
        <w:t>se colocan las agujas sobre la zona negra, realizando rotaciones alrededor del orificio de salida, manteniendo el punto de salida del ovoide invariante.</w:t>
      </w:r>
    </w:p>
    <w:p w14:paraId="2BF993D5" w14:textId="77777777" w:rsidR="009574C6" w:rsidRDefault="00E223CA" w:rsidP="00610AC2">
      <w:pPr>
        <w:pStyle w:val="Textoindependiente"/>
        <w:jc w:val="both"/>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ya se están desarrollando posibles soluciones. Shaaer et al.</w:t>
      </w:r>
      <w:hyperlink w:anchor="ref-shaaer2020">
        <w:r>
          <w:rPr>
            <w:rStyle w:val="Hipervnculo"/>
            <w:vertAlign w:val="superscript"/>
          </w:rPr>
          <w:t>91</w:t>
        </w:r>
      </w:hyperlink>
      <w:r>
        <w:t xml:space="preserve"> han probado una </w:t>
      </w:r>
      <w:r>
        <w:rPr>
          <w:i/>
          <w:iCs/>
        </w:rPr>
        <w:t>dummy</w:t>
      </w:r>
      <w:r>
        <w:t xml:space="preserve"> 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92</w:t>
        </w:r>
      </w:hyperlink>
      <w:r>
        <w:t>.</w:t>
      </w:r>
    </w:p>
    <w:p w14:paraId="20A922A1" w14:textId="77777777" w:rsidR="009574C6" w:rsidRDefault="00E223CA" w:rsidP="00610AC2">
      <w:pPr>
        <w:pStyle w:val="Ttulo3"/>
        <w:jc w:val="both"/>
      </w:pPr>
      <w:bookmarkStart w:id="420" w:name="_Toc148271489"/>
      <w:bookmarkStart w:id="421" w:name="sec-a6"/>
      <w:bookmarkEnd w:id="418"/>
      <w:r>
        <w:t>3.3.6 A6—Interpolación de imágenes</w:t>
      </w:r>
      <w:bookmarkEnd w:id="420"/>
    </w:p>
    <w:p w14:paraId="13A24293" w14:textId="77777777" w:rsidR="009574C6" w:rsidRDefault="00E223CA" w:rsidP="00610AC2">
      <w:pPr>
        <w:pStyle w:val="FirstParagraph"/>
        <w:jc w:val="both"/>
      </w:pPr>
      <w:r>
        <w:t>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p w14:paraId="52E0AAD6" w14:textId="77777777" w:rsidR="009574C6" w:rsidRDefault="00E223CA" w:rsidP="00610AC2">
      <w:pPr>
        <w:pStyle w:val="Ttulo3"/>
        <w:jc w:val="both"/>
      </w:pPr>
      <w:bookmarkStart w:id="422" w:name="_Toc148271490"/>
      <w:bookmarkStart w:id="423" w:name="sec-a7"/>
      <w:bookmarkEnd w:id="421"/>
      <w:r>
        <w:t>3.3.7 A7—Uso del EQD2 en la optimización del tratamiento</w:t>
      </w:r>
      <w:bookmarkEnd w:id="422"/>
    </w:p>
    <w:p w14:paraId="1006BEBE" w14:textId="07AE9970" w:rsidR="009574C6" w:rsidRDefault="00E223CA" w:rsidP="00610AC2">
      <w:pPr>
        <w:pStyle w:val="FirstParagraph"/>
        <w:jc w:val="both"/>
      </w:pPr>
      <w:r>
        <w:t xml:space="preserve">Sólo uno de los TPSs tiene la opción de importar la información dosimétrica de las fracciones dadas previamente. En este caso, la información del </w:t>
      </w:r>
      <w:del w:id="424" w:author="Javier Vijande Asenjo" w:date="2023-11-16T13:52:00Z">
        <w:r w:rsidDel="00455992">
          <w:delText>histograma dosis-volumen (</w:delText>
        </w:r>
      </w:del>
      <w:r>
        <w:t>DVH</w:t>
      </w:r>
      <w:del w:id="425" w:author="Javier Vijande Asenjo" w:date="2023-11-16T13:52:00Z">
        <w:r w:rsidDel="00455992">
          <w:delText>)</w:delText>
        </w:r>
      </w:del>
      <w:r>
        <w:t xml:space="preserve">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p w14:paraId="6DD0412F" w14:textId="77777777" w:rsidR="009574C6" w:rsidRDefault="00E223CA" w:rsidP="00610AC2">
      <w:pPr>
        <w:pStyle w:val="Ttulo3"/>
        <w:jc w:val="both"/>
      </w:pPr>
      <w:bookmarkStart w:id="426" w:name="_Toc148271491"/>
      <w:bookmarkStart w:id="427" w:name="sec-a8"/>
      <w:bookmarkEnd w:id="423"/>
      <w:r>
        <w:t>3.3.8 A8—Uso del EQD2 para evaluar el tratamiento con la parte de radioterapia externa. Restricciones óptimas y obligatorias</w:t>
      </w:r>
      <w:bookmarkEnd w:id="426"/>
    </w:p>
    <w:p w14:paraId="696190D2" w14:textId="77777777" w:rsidR="009574C6" w:rsidRDefault="00E223CA" w:rsidP="00610AC2">
      <w:pPr>
        <w:pStyle w:val="FirstParagraph"/>
        <w:jc w:val="both"/>
      </w:pPr>
      <w:r>
        <w:t>Para obtener el efecto biológico de las fases EBRT y BT en términos de EQD2, es necesario sumar la contribución de las fracciones de BT dadas con la mayor precisión posible</w:t>
      </w:r>
      <w:commentRangeStart w:id="428"/>
      <w:r>
        <w:t xml:space="preserve"> [47]</w:t>
      </w:r>
      <w:commentRangeEnd w:id="428"/>
      <w:r w:rsidR="00455992">
        <w:rPr>
          <w:rStyle w:val="Refdecomentario"/>
        </w:rPr>
        <w:commentReference w:id="428"/>
      </w:r>
      <w:r>
        <w:t>. Si bien todos los especialistas coincidieron en la importancia de este punto, los TPSs actuales carecen de las herramientas necesarias para optimizar las fracciones BT considerando las fracciones EBRT dadas anteriormente.</w:t>
      </w:r>
    </w:p>
    <w:p w14:paraId="5EFDC618" w14:textId="77777777" w:rsidR="009574C6" w:rsidRDefault="00E223CA" w:rsidP="00610AC2">
      <w:pPr>
        <w:pStyle w:val="Textoindependiente"/>
        <w:jc w:val="both"/>
      </w:pPr>
      <w:r>
        <w:t>Swamidas et al.</w:t>
      </w:r>
      <w:hyperlink w:anchor="ref-swamidas2020">
        <w:r>
          <w:rPr>
            <w:rStyle w:val="Hipervnculo"/>
            <w:vertAlign w:val="superscript"/>
          </w:rPr>
          <w:t>78</w:t>
        </w:r>
      </w:hyperlink>
      <w:r>
        <w:t xml:space="preserve"> y Kim et al.</w:t>
      </w:r>
      <w:hyperlink w:anchor="ref-kim2021">
        <w:r>
          <w:rPr>
            <w:rStyle w:val="Hipervnculo"/>
            <w:vertAlign w:val="superscript"/>
          </w:rPr>
          <w:t>93</w:t>
        </w:r>
      </w:hyperlink>
      <w:r>
        <w:t xml:space="preserve"> proporcionan una descripción general del estado actual del registro de imágenes para la acumulación de dosis en braquiterapia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w:t>
      </w:r>
      <w:r>
        <w:lastRenderedPageBreak/>
        <w:t>antes de que estén listos para su aplicación clínica, especialmente para evaluar las incertidumbres que surgen del registro deformable.</w:t>
      </w:r>
    </w:p>
    <w:p w14:paraId="48A55F95" w14:textId="77777777" w:rsidR="009574C6" w:rsidRDefault="00E223CA" w:rsidP="00610AC2">
      <w:pPr>
        <w:pStyle w:val="Textoindependiente"/>
        <w:jc w:val="both"/>
      </w:pPr>
      <w:r>
        <w:t>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p w14:paraId="0B50C14E" w14:textId="77777777" w:rsidR="009574C6" w:rsidRDefault="00E223CA" w:rsidP="00610AC2">
      <w:pPr>
        <w:pStyle w:val="Ttulo3"/>
        <w:jc w:val="both"/>
      </w:pPr>
      <w:bookmarkStart w:id="429" w:name="_Toc148271492"/>
      <w:bookmarkStart w:id="430" w:name="sec-a9"/>
      <w:bookmarkEnd w:id="427"/>
      <w:r>
        <w:t>3.3.9 A9—Bloqueo de pesos</w:t>
      </w:r>
      <w:bookmarkEnd w:id="429"/>
    </w:p>
    <w:p w14:paraId="34148F93" w14:textId="77777777" w:rsidR="009574C6" w:rsidRDefault="00E223CA" w:rsidP="00610AC2">
      <w:pPr>
        <w:pStyle w:val="FirstParagraph"/>
        <w:jc w:val="both"/>
      </w:pPr>
      <w:r>
        <w:t>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p w14:paraId="13D4C3C3" w14:textId="77777777" w:rsidR="009574C6" w:rsidRDefault="00E223CA" w:rsidP="00610AC2">
      <w:pPr>
        <w:pStyle w:val="Ttulo3"/>
        <w:jc w:val="both"/>
      </w:pPr>
      <w:bookmarkStart w:id="431" w:name="_Toc148271493"/>
      <w:bookmarkStart w:id="432" w:name="sec-a10"/>
      <w:bookmarkEnd w:id="430"/>
      <w:r>
        <w:t>3.3.10 A10—Métodos de optimización. Registro de los parámetros D90 y D2cc</w:t>
      </w:r>
      <w:bookmarkEnd w:id="431"/>
    </w:p>
    <w:p w14:paraId="6466BCA5" w14:textId="77777777" w:rsidR="009574C6" w:rsidRDefault="00E223CA" w:rsidP="00610AC2">
      <w:pPr>
        <w:pStyle w:val="FirstParagraph"/>
        <w:jc w:val="both"/>
      </w:pPr>
      <w:r>
        <w:t>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p w14:paraId="545FF79B" w14:textId="77777777" w:rsidR="009574C6" w:rsidRDefault="00E223CA" w:rsidP="00610AC2">
      <w:pPr>
        <w:pStyle w:val="Ttulo3"/>
        <w:jc w:val="both"/>
      </w:pPr>
      <w:bookmarkStart w:id="433" w:name="_Toc148271494"/>
      <w:bookmarkStart w:id="434" w:name="sec-a11"/>
      <w:bookmarkEnd w:id="432"/>
      <w:r>
        <w:t>3.3.11 A11—Resolución de los histogramas dosis-volumen</w:t>
      </w:r>
      <w:bookmarkEnd w:id="433"/>
    </w:p>
    <w:p w14:paraId="00AAE435" w14:textId="77777777" w:rsidR="009574C6" w:rsidRDefault="00E223CA" w:rsidP="00610AC2">
      <w:pPr>
        <w:pStyle w:val="FirstParagraph"/>
        <w:jc w:val="both"/>
      </w:pPr>
      <w:r>
        <w:t>Solamente uno de los TPSs analizados gestiona adecuadamente esta cuestión. En los demás casos no se especificó claramente.</w:t>
      </w:r>
    </w:p>
    <w:p w14:paraId="37017223" w14:textId="77777777" w:rsidR="009574C6" w:rsidRDefault="00E223CA" w:rsidP="00610AC2">
      <w:pPr>
        <w:pStyle w:val="Ttulo3"/>
        <w:jc w:val="both"/>
      </w:pPr>
      <w:bookmarkStart w:id="435" w:name="_Toc148271495"/>
      <w:bookmarkStart w:id="436" w:name="sec-a12"/>
      <w:bookmarkEnd w:id="434"/>
      <w:r>
        <w:t>3.3.12 A12—Localización de los puntos D2cc</w:t>
      </w:r>
      <w:bookmarkEnd w:id="435"/>
    </w:p>
    <w:p w14:paraId="4D847AFD" w14:textId="77777777" w:rsidR="009574C6" w:rsidRDefault="00E223CA" w:rsidP="00610AC2">
      <w:pPr>
        <w:pStyle w:val="FirstParagraph"/>
        <w:jc w:val="both"/>
      </w:pPr>
      <w:r>
        <w:t>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14:paraId="6E6F0BC8" w14:textId="77777777" w:rsidR="009574C6" w:rsidRDefault="00E223CA" w:rsidP="00610AC2">
      <w:pPr>
        <w:pStyle w:val="Textoindependiente"/>
        <w:jc w:val="both"/>
      </w:pPr>
      <w:r>
        <w:t xml:space="preserve">Un valor numérico de D2cc como restricción en el recto y la vejiga no es suficiente para predecir toxicidades posteriores. También es fundamental conocer la posición en ese órgano. La ubicación particular de estos puntos de dosis altas puede requerir </w:t>
      </w:r>
      <w:r>
        <w:lastRenderedPageBreak/>
        <w:t>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p w14:paraId="3523E9A0" w14:textId="77777777" w:rsidR="009574C6" w:rsidRDefault="00E223CA" w:rsidP="00610AC2">
      <w:pPr>
        <w:pStyle w:val="Ttulo3"/>
        <w:jc w:val="both"/>
      </w:pPr>
      <w:bookmarkStart w:id="437" w:name="_Toc148271496"/>
      <w:bookmarkStart w:id="438" w:name="sec-a13"/>
      <w:bookmarkEnd w:id="436"/>
      <w:r>
        <w:t>3.3.13 A13—Algoritmos de cálculo por heterogeneidad en braquiterapia (MBDCA)</w:t>
      </w:r>
      <w:bookmarkEnd w:id="437"/>
    </w:p>
    <w:p w14:paraId="3DC65D3E" w14:textId="77777777" w:rsidR="009574C6" w:rsidRDefault="00E223CA" w:rsidP="00610AC2">
      <w:pPr>
        <w:pStyle w:val="FirstParagraph"/>
        <w:jc w:val="both"/>
      </w:pPr>
      <w:r>
        <w:t>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94</w:t>
        </w:r>
      </w:hyperlink>
      <w:r>
        <w:rPr>
          <w:vertAlign w:val="superscript"/>
        </w:rPr>
        <w:t>–</w:t>
      </w:r>
      <w:hyperlink w:anchor="ref-sinnatamby2016">
        <w:r>
          <w:rPr>
            <w:rStyle w:val="Hipervnculo"/>
            <w:vertAlign w:val="superscript"/>
          </w:rPr>
          <w:t>96</w:t>
        </w:r>
      </w:hyperlink>
      <w:r>
        <w:t>.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97</w:t>
        </w:r>
      </w:hyperlink>
      <w:r>
        <w:t xml:space="preserve"> 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98</w:t>
        </w:r>
      </w:hyperlink>
      <w:r>
        <w:t xml:space="preserve"> evaluaron el impacto en el D2cc de recto de su contenido de gas en pacientes tratados mediante diferentes técnicas. Los autores informaron diferencias con respecto al TG-43 en el rango de 11,9 ± 2,6 % (contenido total de gas) a 0,8 ± 2,0 % (lleno con material equivalente a agua).</w:t>
      </w:r>
    </w:p>
    <w:p w14:paraId="7DF3DD40" w14:textId="77777777" w:rsidR="009574C6" w:rsidRDefault="00E223CA" w:rsidP="00610AC2">
      <w:pPr>
        <w:pStyle w:val="Textoindependiente"/>
        <w:jc w:val="both"/>
      </w:pPr>
      <w:r>
        <w:t>Por lo tanto, está claro que, aunque los MBDCA pueden ofrecer información adicional sobre las dosis depositadas, el impacto clínico de las diferencias encontradas con respecto a los parámetros clínicos basados en TG-43 son insignificantes para la braquiterapia de cérvix basada en resonancia magnética.</w:t>
      </w:r>
    </w:p>
    <w:p w14:paraId="3FBB3F47" w14:textId="5192CE32" w:rsidR="00DA0EBD" w:rsidRDefault="00DA0EBD" w:rsidP="00610AC2">
      <w:pPr>
        <w:spacing w:after="0"/>
        <w:jc w:val="both"/>
      </w:pPr>
      <w:r>
        <w:br w:type="page"/>
      </w:r>
    </w:p>
    <w:p w14:paraId="07FD3D5E" w14:textId="77777777" w:rsidR="00DA0EBD" w:rsidRDefault="00DA0EBD" w:rsidP="00610AC2">
      <w:pPr>
        <w:pStyle w:val="Textoindependiente"/>
        <w:jc w:val="both"/>
      </w:pPr>
    </w:p>
    <w:p w14:paraId="0F7BD644" w14:textId="77777777" w:rsidR="009574C6" w:rsidRPr="007126FF" w:rsidRDefault="00E223CA" w:rsidP="00610AC2">
      <w:pPr>
        <w:pStyle w:val="Ttulo1"/>
        <w:jc w:val="both"/>
        <w:rPr>
          <w:lang w:val="en-US"/>
        </w:rPr>
      </w:pPr>
      <w:bookmarkStart w:id="439" w:name="_Toc148271497"/>
      <w:bookmarkStart w:id="440" w:name="artículos"/>
      <w:bookmarkEnd w:id="397"/>
      <w:bookmarkEnd w:id="405"/>
      <w:bookmarkEnd w:id="438"/>
      <w:commentRangeStart w:id="441"/>
      <w:r w:rsidRPr="007126FF">
        <w:rPr>
          <w:lang w:val="en-US"/>
        </w:rPr>
        <w:t xml:space="preserve">4. </w:t>
      </w:r>
      <w:proofErr w:type="spellStart"/>
      <w:r w:rsidRPr="007126FF">
        <w:rPr>
          <w:lang w:val="en-US"/>
        </w:rPr>
        <w:t>Artículos</w:t>
      </w:r>
      <w:bookmarkEnd w:id="439"/>
      <w:commentRangeEnd w:id="441"/>
      <w:proofErr w:type="spellEnd"/>
      <w:r w:rsidR="00455992">
        <w:rPr>
          <w:rStyle w:val="Refdecomentario"/>
          <w:rFonts w:ascii="Cambria" w:eastAsia="Cambria" w:hAnsi="Cambria"/>
          <w:b w:val="0"/>
          <w:bCs w:val="0"/>
          <w:color w:val="auto"/>
        </w:rPr>
        <w:commentReference w:id="441"/>
      </w:r>
    </w:p>
    <w:p w14:paraId="1CD7A57A" w14:textId="77777777" w:rsidR="009574C6" w:rsidRPr="007126FF" w:rsidRDefault="00E223CA" w:rsidP="00610AC2">
      <w:pPr>
        <w:jc w:val="both"/>
        <w:rPr>
          <w:lang w:val="en-US"/>
        </w:rPr>
      </w:pPr>
      <w:r w:rsidRPr="007126FF">
        <w:rPr>
          <w:lang w:val="en-US"/>
        </w:rPr>
        <w:br w:type="page"/>
      </w:r>
    </w:p>
    <w:p w14:paraId="17F40AB2" w14:textId="77777777" w:rsidR="009574C6" w:rsidRPr="007126FF" w:rsidRDefault="00E223CA" w:rsidP="00610AC2">
      <w:pPr>
        <w:pStyle w:val="Ttulo2"/>
        <w:jc w:val="both"/>
        <w:rPr>
          <w:lang w:val="en-US"/>
        </w:rPr>
      </w:pPr>
      <w:bookmarkStart w:id="442" w:name="_Toc148271498"/>
      <w:bookmarkStart w:id="443" w:name="X414725efdf4f5c25a432e5106d9846a88f16577"/>
      <w:r w:rsidRPr="007126FF">
        <w:rPr>
          <w:lang w:val="en-US"/>
        </w:rPr>
        <w:lastRenderedPageBreak/>
        <w:t>4.1 A method to incorporate interstitial components into the TPS gynecologic rigid applicator library.</w:t>
      </w:r>
      <w:bookmarkEnd w:id="442"/>
    </w:p>
    <w:p w14:paraId="084B0C2F" w14:textId="77777777" w:rsidR="009574C6" w:rsidRPr="007126FF" w:rsidRDefault="00E223CA" w:rsidP="00610AC2">
      <w:pPr>
        <w:jc w:val="both"/>
        <w:rPr>
          <w:lang w:val="en-US"/>
        </w:rPr>
      </w:pPr>
      <w:r w:rsidRPr="007126FF">
        <w:rPr>
          <w:lang w:val="en-US"/>
        </w:rPr>
        <w:br w:type="page"/>
      </w:r>
    </w:p>
    <w:p w14:paraId="421F1F6C"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50D06CB" wp14:editId="6FCA8AA9">
            <wp:extent cx="5473700" cy="774061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articulos/librerias/librerias-1.png"/>
                    <pic:cNvPicPr>
                      <a:picLocks noChangeAspect="1" noChangeArrowheads="1"/>
                    </pic:cNvPicPr>
                  </pic:nvPicPr>
                  <pic:blipFill>
                    <a:blip r:embed="rId1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8366B55" wp14:editId="6AC0721E">
            <wp:extent cx="5473700" cy="774061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articulos/librerias/librerias-2.png"/>
                    <pic:cNvPicPr>
                      <a:picLocks noChangeAspect="1" noChangeArrowheads="1"/>
                    </pic:cNvPicPr>
                  </pic:nvPicPr>
                  <pic:blipFill>
                    <a:blip r:embed="rId19"/>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3E6EBB8" wp14:editId="7CEDF796">
            <wp:extent cx="5473700" cy="774061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articulos/librerias/librerias-3.png"/>
                    <pic:cNvPicPr>
                      <a:picLocks noChangeAspect="1" noChangeArrowheads="1"/>
                    </pic:cNvPicPr>
                  </pic:nvPicPr>
                  <pic:blipFill>
                    <a:blip r:embed="rId20"/>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0403E89" wp14:editId="4BABF026">
            <wp:extent cx="5473700" cy="7740619"/>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articulos/librerias/librerias-4.png"/>
                    <pic:cNvPicPr>
                      <a:picLocks noChangeAspect="1" noChangeArrowheads="1"/>
                    </pic:cNvPicPr>
                  </pic:nvPicPr>
                  <pic:blipFill>
                    <a:blip r:embed="rId21"/>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1E28CE9A" wp14:editId="1E8AB9E5">
            <wp:extent cx="5473700" cy="7740619"/>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rticulos/librerias/librerias-5.png"/>
                    <pic:cNvPicPr>
                      <a:picLocks noChangeAspect="1" noChangeArrowheads="1"/>
                    </pic:cNvPicPr>
                  </pic:nvPicPr>
                  <pic:blipFill>
                    <a:blip r:embed="rId22"/>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B0A58C3" wp14:editId="66FC111F">
            <wp:extent cx="5473700" cy="774061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articulos/librerias/librerias-6.png"/>
                    <pic:cNvPicPr>
                      <a:picLocks noChangeAspect="1" noChangeArrowheads="1"/>
                    </pic:cNvPicPr>
                  </pic:nvPicPr>
                  <pic:blipFill>
                    <a:blip r:embed="rId23"/>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F29BBC2" wp14:editId="2F14F817">
            <wp:extent cx="5473700" cy="774061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articulos/librerias/librerias-7.png"/>
                    <pic:cNvPicPr>
                      <a:picLocks noChangeAspect="1" noChangeArrowheads="1"/>
                    </pic:cNvPicPr>
                  </pic:nvPicPr>
                  <pic:blipFill>
                    <a:blip r:embed="rId24"/>
                    <a:stretch>
                      <a:fillRect/>
                    </a:stretch>
                  </pic:blipFill>
                  <pic:spPr bwMode="auto">
                    <a:xfrm>
                      <a:off x="0" y="0"/>
                      <a:ext cx="5473700" cy="7740619"/>
                    </a:xfrm>
                    <a:prstGeom prst="rect">
                      <a:avLst/>
                    </a:prstGeom>
                    <a:noFill/>
                    <a:ln w="9525">
                      <a:noFill/>
                      <a:headEnd/>
                      <a:tailEnd/>
                    </a:ln>
                  </pic:spPr>
                </pic:pic>
              </a:graphicData>
            </a:graphic>
          </wp:inline>
        </w:drawing>
      </w:r>
    </w:p>
    <w:p w14:paraId="3F053C7D" w14:textId="77777777" w:rsidR="009574C6" w:rsidRPr="007126FF" w:rsidRDefault="00E223CA" w:rsidP="00610AC2">
      <w:pPr>
        <w:pStyle w:val="Ttulo2"/>
        <w:jc w:val="both"/>
        <w:rPr>
          <w:lang w:val="en-US"/>
        </w:rPr>
      </w:pPr>
      <w:bookmarkStart w:id="444" w:name="_Toc148271499"/>
      <w:bookmarkStart w:id="445" w:name="Xe90e24b856933ffd896633ae5a759fcba712fdd"/>
      <w:bookmarkEnd w:id="443"/>
      <w:r w:rsidRPr="007126FF">
        <w:rPr>
          <w:lang w:val="en-US"/>
        </w:rPr>
        <w:lastRenderedPageBreak/>
        <w:t>4.2 Pre-plan technique feasibility in multi-interstitial/</w:t>
      </w:r>
      <w:proofErr w:type="spellStart"/>
      <w:r w:rsidRPr="007126FF">
        <w:rPr>
          <w:lang w:val="en-US"/>
        </w:rPr>
        <w:t>endocavitary</w:t>
      </w:r>
      <w:proofErr w:type="spellEnd"/>
      <w:r w:rsidRPr="007126FF">
        <w:rPr>
          <w:lang w:val="en-US"/>
        </w:rPr>
        <w:t xml:space="preserve"> perineal gynecological brachytherapy.</w:t>
      </w:r>
      <w:bookmarkEnd w:id="444"/>
    </w:p>
    <w:p w14:paraId="46EE6179" w14:textId="77777777" w:rsidR="009574C6" w:rsidRPr="007126FF" w:rsidRDefault="00E223CA" w:rsidP="00610AC2">
      <w:pPr>
        <w:jc w:val="both"/>
        <w:rPr>
          <w:lang w:val="en-US"/>
        </w:rPr>
      </w:pPr>
      <w:r w:rsidRPr="007126FF">
        <w:rPr>
          <w:lang w:val="en-US"/>
        </w:rPr>
        <w:br w:type="page"/>
      </w:r>
    </w:p>
    <w:p w14:paraId="421E4589"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27E5283" wp14:editId="5330425B">
            <wp:extent cx="5473700" cy="77406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rticulos/preplan/preplan-1.png"/>
                    <pic:cNvPicPr>
                      <a:picLocks noChangeAspect="1" noChangeArrowheads="1"/>
                    </pic:cNvPicPr>
                  </pic:nvPicPr>
                  <pic:blipFill>
                    <a:blip r:embed="rId25"/>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D6E83EF" wp14:editId="13C850BA">
            <wp:extent cx="5473700" cy="77406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rticulos/preplan/preplan-2.png"/>
                    <pic:cNvPicPr>
                      <a:picLocks noChangeAspect="1" noChangeArrowheads="1"/>
                    </pic:cNvPicPr>
                  </pic:nvPicPr>
                  <pic:blipFill>
                    <a:blip r:embed="rId26"/>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06CDAE70" wp14:editId="1BA9C160">
            <wp:extent cx="5473700" cy="77406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articulos/preplan/preplan-3.png"/>
                    <pic:cNvPicPr>
                      <a:picLocks noChangeAspect="1" noChangeArrowheads="1"/>
                    </pic:cNvPicPr>
                  </pic:nvPicPr>
                  <pic:blipFill>
                    <a:blip r:embed="rId27"/>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A6C4CAD" wp14:editId="07C669A9">
            <wp:extent cx="5473700" cy="774061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articulos/preplan/preplan-4.png"/>
                    <pic:cNvPicPr>
                      <a:picLocks noChangeAspect="1" noChangeArrowheads="1"/>
                    </pic:cNvPicPr>
                  </pic:nvPicPr>
                  <pic:blipFill>
                    <a:blip r:embed="rId2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1D01F95" wp14:editId="085870E6">
            <wp:extent cx="5473700" cy="774061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rticulos/preplan/preplan-5.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p>
    <w:p w14:paraId="1E5E65CC" w14:textId="77777777" w:rsidR="009574C6" w:rsidRPr="007126FF" w:rsidRDefault="00E223CA" w:rsidP="00610AC2">
      <w:pPr>
        <w:pStyle w:val="Ttulo2"/>
        <w:jc w:val="both"/>
        <w:rPr>
          <w:lang w:val="en-US"/>
        </w:rPr>
      </w:pPr>
      <w:bookmarkStart w:id="446" w:name="_Toc148271500"/>
      <w:bookmarkStart w:id="447" w:name="X67104c51de3dfe0dfd6ed483b7ef4f37c8ef2e1"/>
      <w:bookmarkEnd w:id="445"/>
      <w:r w:rsidRPr="007126FF">
        <w:rPr>
          <w:lang w:val="en-US"/>
        </w:rPr>
        <w:lastRenderedPageBreak/>
        <w:t>4.3 Review on Treatment Planning Systems for Cervix Brachytherapy (Interventional Radiotherapy): Some Desirable and Convenient Practical Aspects to Be Implemented from Radiation Oncologist and Medical Physics Perspectives.</w:t>
      </w:r>
      <w:bookmarkEnd w:id="446"/>
    </w:p>
    <w:p w14:paraId="26741276" w14:textId="77777777" w:rsidR="009574C6" w:rsidRPr="007126FF" w:rsidRDefault="00E223CA" w:rsidP="00610AC2">
      <w:pPr>
        <w:jc w:val="both"/>
        <w:rPr>
          <w:lang w:val="en-US"/>
        </w:rPr>
      </w:pPr>
      <w:r w:rsidRPr="007126FF">
        <w:rPr>
          <w:lang w:val="en-US"/>
        </w:rPr>
        <w:br w:type="page"/>
      </w:r>
    </w:p>
    <w:p w14:paraId="4DF4FA0E" w14:textId="77777777" w:rsidR="009574C6" w:rsidRDefault="00E223CA" w:rsidP="00610AC2">
      <w:pPr>
        <w:pStyle w:val="FirstParagraph"/>
        <w:jc w:val="both"/>
      </w:pPr>
      <w:r>
        <w:rPr>
          <w:noProof/>
          <w:lang w:val="es-ES" w:eastAsia="es-ES"/>
        </w:rPr>
        <w:lastRenderedPageBreak/>
        <w:drawing>
          <wp:inline distT="0" distB="0" distL="0" distR="0" wp14:anchorId="43EFCBE5" wp14:editId="616DEDB3">
            <wp:extent cx="5473700" cy="7740619"/>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articulos/cancers/cancers-01.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5144E03E" wp14:editId="5A5B79CC">
            <wp:extent cx="5473700" cy="774061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rticulos/cancers/cancers-02.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25C67B2" wp14:editId="2E02D050">
            <wp:extent cx="5473700" cy="7740619"/>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articulos/cancers/cancers-03.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CFE4CD4" wp14:editId="02D6419A">
            <wp:extent cx="5473700" cy="7740619"/>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rticulos/cancers/cancers-04.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09F6997" wp14:editId="2EA2ABFD">
            <wp:extent cx="5473700" cy="7740619"/>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rticulos/cancers/cancers-05.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1ACC321" wp14:editId="4BC6A7FF">
            <wp:extent cx="5473700" cy="7740619"/>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rticulos/cancers/cancers-06.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F27C7C4" wp14:editId="542773C8">
            <wp:extent cx="5473700" cy="774061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rticulos/cancers/cancers-07.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91A7BC" wp14:editId="56DC963C">
            <wp:extent cx="5473700" cy="77406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rticulos/cancers/cancers-08.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77C6BD0" wp14:editId="2B40F99C">
            <wp:extent cx="5473700" cy="774061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rticulos/cancers/cancers-09.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6B4907D" wp14:editId="0817FBCE">
            <wp:extent cx="5473700" cy="774061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articulos/cancers/cancers-10.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B23D2FF" wp14:editId="48624D37">
            <wp:extent cx="5473700" cy="7740619"/>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articulos/cancers/cancers-11.png"/>
                    <pic:cNvPicPr>
                      <a:picLocks noChangeAspect="1" noChangeArrowheads="1"/>
                    </pic:cNvPicPr>
                  </pic:nvPicPr>
                  <pic:blipFill>
                    <a:blip r:embed="rId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E3902E1" wp14:editId="6C307203">
            <wp:extent cx="5473700" cy="77406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rticulos/cancers/cancers-12.png"/>
                    <pic:cNvPicPr>
                      <a:picLocks noChangeAspect="1" noChangeArrowheads="1"/>
                    </pic:cNvPicPr>
                  </pic:nvPicPr>
                  <pic:blipFill>
                    <a:blip r:embed="rId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992DC19" wp14:editId="32125A10">
            <wp:extent cx="5473700" cy="774061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articulos/cancers/cancers-13.png"/>
                    <pic:cNvPicPr>
                      <a:picLocks noChangeAspect="1" noChangeArrowheads="1"/>
                    </pic:cNvPicPr>
                  </pic:nvPicPr>
                  <pic:blipFill>
                    <a:blip r:embed="rId4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515ED62" wp14:editId="35408CB6">
            <wp:extent cx="5473700" cy="7740619"/>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articulos/cancers/cancers-14.png"/>
                    <pic:cNvPicPr>
                      <a:picLocks noChangeAspect="1" noChangeArrowheads="1"/>
                    </pic:cNvPicPr>
                  </pic:nvPicPr>
                  <pic:blipFill>
                    <a:blip r:embed="rId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63003B" wp14:editId="590C904E">
            <wp:extent cx="5473700" cy="774061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rticulos/cancers/cancers-15.png"/>
                    <pic:cNvPicPr>
                      <a:picLocks noChangeAspect="1" noChangeArrowheads="1"/>
                    </pic:cNvPicPr>
                  </pic:nvPicPr>
                  <pic:blipFill>
                    <a:blip r:embed="rId44"/>
                    <a:stretch>
                      <a:fillRect/>
                    </a:stretch>
                  </pic:blipFill>
                  <pic:spPr bwMode="auto">
                    <a:xfrm>
                      <a:off x="0" y="0"/>
                      <a:ext cx="5473700" cy="7740619"/>
                    </a:xfrm>
                    <a:prstGeom prst="rect">
                      <a:avLst/>
                    </a:prstGeom>
                    <a:noFill/>
                    <a:ln w="9525">
                      <a:noFill/>
                      <a:headEnd/>
                      <a:tailEnd/>
                    </a:ln>
                  </pic:spPr>
                </pic:pic>
              </a:graphicData>
            </a:graphic>
          </wp:inline>
        </w:drawing>
      </w:r>
    </w:p>
    <w:p w14:paraId="4A29C5F9" w14:textId="77777777" w:rsidR="009574C6" w:rsidRDefault="00E223CA" w:rsidP="00610AC2">
      <w:pPr>
        <w:pStyle w:val="Ttulo1"/>
        <w:jc w:val="both"/>
      </w:pPr>
      <w:bookmarkStart w:id="448" w:name="_Toc148271501"/>
      <w:bookmarkStart w:id="449" w:name="discusión"/>
      <w:bookmarkEnd w:id="440"/>
      <w:bookmarkEnd w:id="447"/>
      <w:r>
        <w:lastRenderedPageBreak/>
        <w:t>5. Discusión</w:t>
      </w:r>
      <w:bookmarkEnd w:id="448"/>
    </w:p>
    <w:p w14:paraId="3F9CC7F6" w14:textId="77777777" w:rsidR="009574C6" w:rsidRDefault="00E223CA" w:rsidP="00610AC2">
      <w:pPr>
        <w:pStyle w:val="Ttulo2"/>
        <w:jc w:val="both"/>
      </w:pPr>
      <w:bookmarkStart w:id="450" w:name="_Toc148271502"/>
      <w:bookmarkStart w:id="451" w:name="X58958c6aa34ae0cc9f90cbc0dca8fe70ccf8bb0"/>
      <w:r>
        <w:t>5.1 A method to incorporate interstitial components into the TPS gynecologic rigid applicator library (Otal2017 publicado en febrero de 2017)</w:t>
      </w:r>
      <w:bookmarkEnd w:id="450"/>
    </w:p>
    <w:p w14:paraId="7CAFEE6C" w14:textId="77777777" w:rsidR="009574C6" w:rsidRDefault="00E223CA" w:rsidP="00610AC2">
      <w:pPr>
        <w:pStyle w:val="FirstParagraph"/>
        <w:jc w:val="both"/>
      </w:pPr>
      <w:r>
        <w:t xml:space="preserve">Como se vio en la </w:t>
      </w:r>
      <w:hyperlink w:anchor="sec-bibapp">
        <w:r>
          <w:rPr>
            <w:rStyle w:val="Hipervnculo"/>
          </w:rPr>
          <w:t>sección 1.4.3</w:t>
        </w:r>
      </w:hyperlink>
      <w:r>
        <w:t>, la reconstrucción basada en bibliotecas de aplicadores no es posible en el caso de la componente intersticial, ya que el aplicador completo puede no considerarse rígido</w:t>
      </w:r>
      <w:hyperlink w:anchor="ref-hellebust2010">
        <w:r>
          <w:rPr>
            <w:rStyle w:val="Hipervnculo"/>
            <w:vertAlign w:val="superscript"/>
          </w:rPr>
          <w:t>65</w:t>
        </w:r>
      </w:hyperlink>
      <w:r>
        <w:t xml:space="preserve">. Sin embargo, mediante la aplicación del método expuesto en la </w:t>
      </w:r>
      <w:hyperlink w:anchor="sec-MM-reconstruction">
        <w:r>
          <w:rPr>
            <w:rStyle w:val="Hipervnculo"/>
          </w:rPr>
          <w:t>sección 2.1.5</w:t>
        </w:r>
      </w:hyperlink>
      <w:r>
        <w:t xml:space="preserve"> 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14:paraId="045A9F12" w14:textId="1E6B51E8" w:rsidR="009574C6" w:rsidRDefault="00E223CA" w:rsidP="00610AC2">
      <w:pPr>
        <w:pStyle w:val="Textoindependiente"/>
        <w:jc w:val="both"/>
      </w:pPr>
      <w:r>
        <w:t xml:space="preserve">En el caso del aplicador Utrecht, la falta de </w:t>
      </w:r>
      <w:r>
        <w:rPr>
          <w:i/>
          <w:iCs/>
        </w:rPr>
        <w:t>dummies</w:t>
      </w:r>
      <w:r>
        <w:t xml:space="preserve"> dificulta la reconstrucción de la parte intersticial. Como vimos en la </w:t>
      </w:r>
      <w:hyperlink w:anchor="sec-tiposreconstruccion">
        <w:r>
          <w:rPr>
            <w:rStyle w:val="Hipervnculo"/>
          </w:rPr>
          <w:t>sección 1.4.2</w:t>
        </w:r>
      </w:hyperlink>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r>
        <w:rPr>
          <w:i/>
          <w:iCs/>
        </w:rPr>
        <w:t>dummy</w:t>
      </w:r>
      <w:r>
        <w:t xml:space="preserve"> descrita por Pérez-Calatayud et al</w:t>
      </w:r>
      <w:hyperlink w:anchor="ref-pérez-calatayud2011">
        <w:r>
          <w:rPr>
            <w:rStyle w:val="Hipervnculo"/>
            <w:vertAlign w:val="superscript"/>
          </w:rPr>
          <w:t>99</w:t>
        </w:r>
      </w:hyperlink>
      <w:r>
        <w:t>.</w:t>
      </w:r>
      <w:ins w:id="452" w:author="Javier Vijande Asenjo" w:date="2023-11-16T13:59:00Z">
        <w:r w:rsidR="008C14E4">
          <w:t xml:space="preserve"> </w:t>
        </w:r>
      </w:ins>
      <w:r>
        <w:t>Las agujas se reconstruyeron utilizando la metodología descrita en Pérez-Calatayud et al</w:t>
      </w:r>
      <w:hyperlink w:anchor="ref-perez-calatayud2011">
        <w:r>
          <w:rPr>
            <w:rStyle w:val="Hipervnculo"/>
            <w:vertAlign w:val="superscript"/>
          </w:rPr>
          <w:t>100</w:t>
        </w:r>
      </w:hyperlink>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14:paraId="23953681" w14:textId="77777777" w:rsidR="009574C6" w:rsidRDefault="00E223CA" w:rsidP="00610AC2">
      <w:pPr>
        <w:pStyle w:val="Textoindependiente"/>
        <w:jc w:val="both"/>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 </w:t>
      </w:r>
      <w:r>
        <w:rPr>
          <w:i/>
          <w:iCs/>
        </w:rPr>
        <w:t>dummies</w:t>
      </w:r>
      <w:r>
        <w:t xml:space="preserve"> de la parte intracavitaria y la superficie visible del modelo virtual del aplicador. Una vez establecidos los ovoides, los puntos de salida de las agujas quedan </w:t>
      </w:r>
      <w:r>
        <w:lastRenderedPageBreak/>
        <w:t>determinados y sólo se necesitan ligeras correcciones de las agujas virtuales para ajustar su posición en función de la señal de vacío que se ve sobre la MRI.</w:t>
      </w:r>
    </w:p>
    <w:p w14:paraId="2E58B8D9" w14:textId="77777777" w:rsidR="009574C6" w:rsidRDefault="00E223CA" w:rsidP="00610AC2">
      <w:pPr>
        <w:pStyle w:val="Textoindependiente"/>
        <w:jc w:val="both"/>
      </w:pPr>
      <w:r>
        <w:t>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1CB82956" w14:textId="77777777" w:rsidR="009574C6" w:rsidRDefault="00E223CA" w:rsidP="00610AC2">
      <w:pPr>
        <w:pStyle w:val="Textoindependiente"/>
        <w:jc w:val="both"/>
      </w:pPr>
      <w:r>
        <w:t>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32</w:t>
        </w:r>
      </w:hyperlink>
      <w:r>
        <w:t>.</w:t>
      </w:r>
    </w:p>
    <w:p w14:paraId="60168D2D" w14:textId="77777777" w:rsidR="009574C6" w:rsidRDefault="00E223CA" w:rsidP="00610AC2">
      <w:pPr>
        <w:pStyle w:val="Textoindependiente"/>
        <w:jc w:val="both"/>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w:t>
      </w:r>
      <w:commentRangeStart w:id="453"/>
      <w:r>
        <w:t>RMN</w:t>
      </w:r>
      <w:commentRangeEnd w:id="453"/>
      <w:r w:rsidR="008C14E4">
        <w:rPr>
          <w:rStyle w:val="Refdecomentario"/>
        </w:rPr>
        <w:commentReference w:id="453"/>
      </w:r>
      <w:r>
        <w:t>.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5C32D562" w14:textId="77777777" w:rsidR="009574C6" w:rsidRDefault="00E223CA" w:rsidP="00610AC2">
      <w:pPr>
        <w:pStyle w:val="Textoindependiente"/>
        <w:jc w:val="both"/>
      </w:pPr>
      <w:r>
        <w:t>El método aquí propuesto es específico para el TPS Oncentra y para los aplicadores Elekta Utrecht y TB. No obstante, el método es extensible a otros planificadores que posean librerías de aplicadores y otros aplicadores intersticiales distintos de los utilizados.</w:t>
      </w:r>
    </w:p>
    <w:p w14:paraId="2530E8DE" w14:textId="77777777" w:rsidR="009574C6" w:rsidRDefault="00E223CA" w:rsidP="00610AC2">
      <w:pPr>
        <w:pStyle w:val="Ttulo2"/>
        <w:jc w:val="both"/>
      </w:pPr>
      <w:bookmarkStart w:id="454" w:name="_Toc148271503"/>
      <w:bookmarkStart w:id="455" w:name="X8bcb58ddf730429c505dc339dc2a6cfedd5ee88"/>
      <w:bookmarkEnd w:id="451"/>
      <w:r>
        <w:lastRenderedPageBreak/>
        <w:t>5.2 Pre-plan technique feasibility in multi-interstitial/endocavitary perineal gynecological brachytherapy (Rodriguez2017 publicado en octubre 2017)</w:t>
      </w:r>
      <w:bookmarkEnd w:id="454"/>
    </w:p>
    <w:p w14:paraId="60626570" w14:textId="77777777" w:rsidR="009574C6" w:rsidRDefault="00E223CA" w:rsidP="00610AC2">
      <w:pPr>
        <w:pStyle w:val="FirstParagraph"/>
        <w:jc w:val="both"/>
      </w:pPr>
      <w:r>
        <w:t xml:space="preserve">La aplicación Java desarrollada presenta una interfaz de usuario amigable, como se muestra en la </w:t>
      </w:r>
      <w:hyperlink w:anchor="fig-preplan1">
        <w:r>
          <w:rPr>
            <w:rStyle w:val="Hipervnculo"/>
          </w:rPr>
          <w:t>figura 5.1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 </w:t>
      </w:r>
      <w:hyperlink w:anchor="fig-preplan2">
        <w:r>
          <w:rPr>
            <w:rStyle w:val="Hipervnculo"/>
          </w:rPr>
          <w:t>figura 5.2</w:t>
        </w:r>
      </w:hyperlink>
      <w:r>
        <w:t xml:space="preserve"> muestra un caso de pre-plan virtual de RMN y planificación de RMN para dosimetría. En el plan virtual, la plantilla se reconstruye utilizando la biblioteca de un </w:t>
      </w:r>
      <w:commentRangeStart w:id="456"/>
      <w:r>
        <w:t>trabajo anterior de los autores</w:t>
      </w:r>
      <w:hyperlink w:anchor="X4d9ef2d0b6e6345ebd21eac0a1e35fda0b4e3ed">
        <w:r>
          <w:rPr>
            <w:rStyle w:val="Hipervnculo"/>
            <w:vertAlign w:val="superscript"/>
          </w:rPr>
          <w:t>101</w:t>
        </w:r>
      </w:hyperlink>
      <w:r>
        <w:t>.</w:t>
      </w:r>
      <w:commentRangeEnd w:id="456"/>
      <w:r w:rsidR="008C14E4">
        <w:rPr>
          <w:rStyle w:val="Refdecomentario"/>
        </w:rPr>
        <w:commentReference w:id="456"/>
      </w:r>
    </w:p>
    <w:p w14:paraId="2AF5BB29" w14:textId="3019DBC1" w:rsidR="00DA0EBD" w:rsidRDefault="00DA0EBD" w:rsidP="00610AC2">
      <w:pPr>
        <w:spacing w:after="0"/>
        <w:jc w:val="both"/>
      </w:pPr>
      <w:r>
        <w:br w:type="page"/>
      </w:r>
    </w:p>
    <w:p w14:paraId="6B103601"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3F058134" w14:textId="77777777">
        <w:tc>
          <w:tcPr>
            <w:tcW w:w="0" w:type="auto"/>
          </w:tcPr>
          <w:p w14:paraId="39DA5CE5" w14:textId="77777777" w:rsidR="009574C6" w:rsidRDefault="00E223CA" w:rsidP="00610AC2">
            <w:pPr>
              <w:jc w:val="both"/>
            </w:pPr>
            <w:bookmarkStart w:id="457" w:name="fig-preplan1"/>
            <w:r>
              <w:rPr>
                <w:noProof/>
                <w:lang w:val="es-ES"/>
              </w:rPr>
              <w:drawing>
                <wp:inline distT="0" distB="0" distL="0" distR="0" wp14:anchorId="5208D501" wp14:editId="37E06AF2">
                  <wp:extent cx="5473700" cy="4803628"/>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g/Preplan1.png"/>
                          <pic:cNvPicPr>
                            <a:picLocks noChangeAspect="1" noChangeArrowheads="1"/>
                          </pic:cNvPicPr>
                        </pic:nvPicPr>
                        <pic:blipFill>
                          <a:blip r:embed="rId45"/>
                          <a:stretch>
                            <a:fillRect/>
                          </a:stretch>
                        </pic:blipFill>
                        <pic:spPr bwMode="auto">
                          <a:xfrm>
                            <a:off x="0" y="0"/>
                            <a:ext cx="5473700" cy="4803628"/>
                          </a:xfrm>
                          <a:prstGeom prst="rect">
                            <a:avLst/>
                          </a:prstGeom>
                          <a:noFill/>
                          <a:ln w="9525">
                            <a:noFill/>
                            <a:headEnd/>
                            <a:tailEnd/>
                          </a:ln>
                        </pic:spPr>
                      </pic:pic>
                    </a:graphicData>
                  </a:graphic>
                </wp:inline>
              </w:drawing>
            </w:r>
          </w:p>
          <w:p w14:paraId="092A838E" w14:textId="77777777" w:rsidR="009574C6" w:rsidRPr="009D45E6" w:rsidRDefault="00E223CA" w:rsidP="00610AC2">
            <w:pPr>
              <w:pStyle w:val="ImageCaption"/>
              <w:spacing w:before="200"/>
              <w:jc w:val="both"/>
              <w:rPr>
                <w:lang w:val="es-ES"/>
              </w:rPr>
            </w:pPr>
            <w:r w:rsidRPr="009D45E6">
              <w:rPr>
                <w:lang w:val="es-ES"/>
              </w:rPr>
              <w:t>Figura 5.1: Detalle de la aplicación desarrollada para la configuración del TB</w:t>
            </w:r>
          </w:p>
        </w:tc>
        <w:bookmarkEnd w:id="457"/>
      </w:tr>
    </w:tbl>
    <w:p w14:paraId="513A7E95" w14:textId="77777777" w:rsidR="009574C6" w:rsidRDefault="00E223CA" w:rsidP="00610AC2">
      <w:pPr>
        <w:pStyle w:val="Textoindependiente"/>
        <w:jc w:val="both"/>
      </w:pPr>
      <w:r>
        <w:t xml:space="preserve">El procedimiento de preplanificación virtual presenta ventajas significativas: estimación de la profundidad de las agujas, posición y número de las mismas, optimización de la cobertura del CTV y minimización de las dosis en los órganos de riesgo. </w:t>
      </w:r>
      <w:commentRangeStart w:id="458"/>
      <w:r>
        <w:t>“Un implante subóptimo nunca puede transformarse en una aplicación satisfactoria mediante ninguna forma de optimización de la planificación del tratamiento”</w:t>
      </w:r>
      <w:commentRangeEnd w:id="458"/>
      <w:r w:rsidR="008C14E4">
        <w:rPr>
          <w:rStyle w:val="Refdecomentario"/>
        </w:rPr>
        <w:commentReference w:id="458"/>
      </w:r>
      <w:hyperlink w:anchor="ref-gecestrohandbook2002">
        <w:r>
          <w:rPr>
            <w:rStyle w:val="Hipervnculo"/>
            <w:vertAlign w:val="superscript"/>
          </w:rPr>
          <w:t>102</w:t>
        </w:r>
      </w:hyperlink>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w:t>
      </w:r>
      <w:commentRangeStart w:id="459"/>
      <w:r>
        <w:t>TC-RM</w:t>
      </w:r>
      <w:commentRangeEnd w:id="459"/>
      <w:r w:rsidR="008C14E4">
        <w:rPr>
          <w:rStyle w:val="Refdecomentario"/>
        </w:rPr>
        <w:commentReference w:id="459"/>
      </w:r>
      <w:hyperlink w:anchor="ref-hellebust2010">
        <w:r>
          <w:rPr>
            <w:rStyle w:val="Hipervnculo"/>
            <w:vertAlign w:val="superscript"/>
          </w:rPr>
          <w:t>65</w:t>
        </w:r>
      </w:hyperlink>
      <w:r>
        <w:t xml:space="preserve">. En consecuencia, ha crecido el interés por desarrollar dispositivos totalmente compatibles con la MR que permitan la inserción y el guiado en tiempo real de los </w:t>
      </w:r>
      <w:r>
        <w:lastRenderedPageBreak/>
        <w:t>aplicadores de braquiterapia</w:t>
      </w:r>
      <w:hyperlink w:anchor="ref-viswanathan2006">
        <w:r>
          <w:rPr>
            <w:rStyle w:val="Hipervnculo"/>
            <w:vertAlign w:val="superscript"/>
          </w:rPr>
          <w:t>103</w:t>
        </w:r>
      </w:hyperlink>
      <w:r>
        <w:t xml:space="preserve"> .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104</w:t>
        </w:r>
      </w:hyperlink>
      <w:r>
        <w:t xml:space="preserve"> o paravaginal</w:t>
      </w:r>
      <w:hyperlink w:anchor="ref-petric2014c">
        <w:r>
          <w:rPr>
            <w:rStyle w:val="Hipervnculo"/>
            <w:vertAlign w:val="superscript"/>
          </w:rPr>
          <w:t>105</w:t>
        </w:r>
      </w:hyperlink>
      <w:r>
        <w:t>.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104</w:t>
        </w:r>
      </w:hyperlink>
      <w:r>
        <w:t>. Las plantillas perineales como la TB evitan las limitaciones anteriores debidas al uso de agujas rígidas, pudiendo añadir un componente intrauterino y cubrir todas las direcciones de extensión del tumor.</w:t>
      </w:r>
    </w:p>
    <w:tbl>
      <w:tblPr>
        <w:tblStyle w:val="Table"/>
        <w:tblW w:w="5000" w:type="pct"/>
        <w:tblLook w:val="0000" w:firstRow="0" w:lastRow="0" w:firstColumn="0" w:lastColumn="0" w:noHBand="0" w:noVBand="0"/>
      </w:tblPr>
      <w:tblGrid>
        <w:gridCol w:w="8639"/>
      </w:tblGrid>
      <w:tr w:rsidR="009574C6" w14:paraId="4847B3BC" w14:textId="77777777">
        <w:tc>
          <w:tcPr>
            <w:tcW w:w="0" w:type="auto"/>
          </w:tcPr>
          <w:p w14:paraId="4C16FA09" w14:textId="77777777" w:rsidR="009574C6" w:rsidRDefault="00E223CA" w:rsidP="00610AC2">
            <w:pPr>
              <w:jc w:val="both"/>
            </w:pPr>
            <w:bookmarkStart w:id="460" w:name="fig-preplan2"/>
            <w:r>
              <w:rPr>
                <w:noProof/>
                <w:lang w:val="es-ES"/>
              </w:rPr>
              <w:lastRenderedPageBreak/>
              <w:drawing>
                <wp:inline distT="0" distB="0" distL="0" distR="0" wp14:anchorId="377388C0" wp14:editId="6652087C">
                  <wp:extent cx="5473700" cy="7095537"/>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mg/Preplan2.jpg"/>
                          <pic:cNvPicPr>
                            <a:picLocks noChangeAspect="1" noChangeArrowheads="1"/>
                          </pic:cNvPicPr>
                        </pic:nvPicPr>
                        <pic:blipFill>
                          <a:blip r:embed="rId46"/>
                          <a:stretch>
                            <a:fillRect/>
                          </a:stretch>
                        </pic:blipFill>
                        <pic:spPr bwMode="auto">
                          <a:xfrm>
                            <a:off x="0" y="0"/>
                            <a:ext cx="5473700" cy="7095537"/>
                          </a:xfrm>
                          <a:prstGeom prst="rect">
                            <a:avLst/>
                          </a:prstGeom>
                          <a:noFill/>
                          <a:ln w="9525">
                            <a:noFill/>
                            <a:headEnd/>
                            <a:tailEnd/>
                          </a:ln>
                        </pic:spPr>
                      </pic:pic>
                    </a:graphicData>
                  </a:graphic>
                </wp:inline>
              </w:drawing>
            </w:r>
          </w:p>
          <w:p w14:paraId="2883184B" w14:textId="77777777" w:rsidR="009574C6" w:rsidRPr="009D45E6" w:rsidRDefault="00E223CA" w:rsidP="00610AC2">
            <w:pPr>
              <w:pStyle w:val="ImageCaption"/>
              <w:spacing w:before="200"/>
              <w:jc w:val="both"/>
              <w:rPr>
                <w:lang w:val="es-ES"/>
              </w:rPr>
            </w:pPr>
            <w:r w:rsidRPr="009D45E6">
              <w:rPr>
                <w:lang w:val="es-ES"/>
              </w:rPr>
              <w:t>Figura 5.2: Filas 1 y 2 plan virtual antes del implante. Filas 3 y 4 el implante final</w:t>
            </w:r>
          </w:p>
        </w:tc>
        <w:bookmarkEnd w:id="460"/>
      </w:tr>
    </w:tbl>
    <w:p w14:paraId="01C71FDF" w14:textId="77777777" w:rsidR="009574C6" w:rsidRDefault="00E223CA" w:rsidP="00610AC2">
      <w:pPr>
        <w:pStyle w:val="Textoindependiente"/>
        <w:jc w:val="both"/>
      </w:pPr>
      <w:r>
        <w:t xml:space="preserve">Este procedimiento de planificación previa se ha aplicado con éxito en 10 pacientes consecutivas. Se ha logrado una excelente reproducción de la planificación previa </w:t>
      </w:r>
      <w:r>
        <w:lastRenderedPageBreak/>
        <w:t>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p w14:paraId="4F1E690E" w14:textId="77777777" w:rsidR="009574C6" w:rsidRPr="007126FF" w:rsidRDefault="00E223CA" w:rsidP="00610AC2">
      <w:pPr>
        <w:pStyle w:val="Ttulo2"/>
        <w:jc w:val="both"/>
        <w:rPr>
          <w:lang w:val="en-US"/>
        </w:rPr>
      </w:pPr>
      <w:bookmarkStart w:id="461" w:name="_Toc148271504"/>
      <w:bookmarkStart w:id="462" w:name="X232558a345781676e74a2b7234ae7f7d9d4ae39"/>
      <w:bookmarkEnd w:id="455"/>
      <w:r w:rsidRPr="007126FF">
        <w:rPr>
          <w:lang w:val="en-US"/>
        </w:rPr>
        <w:t xml:space="preserve">5.3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461"/>
    </w:p>
    <w:p w14:paraId="5CB11D05" w14:textId="77777777" w:rsidR="009574C6" w:rsidRDefault="00E223CA" w:rsidP="00610AC2">
      <w:pPr>
        <w:pStyle w:val="FirstParagraph"/>
        <w:jc w:val="both"/>
      </w:pPr>
      <w:r>
        <w:t>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11B33EFB" w14:textId="77777777" w:rsidR="009574C6" w:rsidRDefault="00E223CA" w:rsidP="00610AC2">
      <w:pPr>
        <w:pStyle w:val="Textoindependiente"/>
        <w:jc w:val="both"/>
      </w:pPr>
      <w:commentRangeStart w:id="463"/>
      <w:r>
        <w:t xml:space="preserve">Existe un software de segmentación </w:t>
      </w:r>
      <w:commentRangeEnd w:id="463"/>
      <w:r w:rsidR="008C14E4">
        <w:rPr>
          <w:rStyle w:val="Refdecomentario"/>
        </w:rPr>
        <w:commentReference w:id="463"/>
      </w:r>
      <w:r>
        <w:t>que incorpora herramientas más avanzadas para el registro de imágenes que incluyen utilidades para la suma de dosis entre diferentes fracciones. Sería deseable que estas herramientas, o similares, acabaran llegando a los TPS de braquiterapia.</w:t>
      </w:r>
    </w:p>
    <w:p w14:paraId="2483E7D2" w14:textId="77777777" w:rsidR="009574C6" w:rsidRDefault="00E223CA" w:rsidP="00610AC2">
      <w:pPr>
        <w:pStyle w:val="Textoindependiente"/>
        <w:jc w:val="both"/>
      </w:pPr>
      <w:r>
        <w:t xml:space="preserve">Otras herramientas, esta vez relacionadas con la segmentación de volúmenes clínicos y órganos en riesgo, que sería interesante incorporar a los TPS específicos de </w:t>
      </w:r>
      <w:r>
        <w:lastRenderedPageBreak/>
        <w:t>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106</w:t>
        </w:r>
      </w:hyperlink>
      <w:r>
        <w:rPr>
          <w:vertAlign w:val="superscript"/>
        </w:rPr>
        <w:t>–</w:t>
      </w:r>
      <w:hyperlink w:anchor="ref-wang2020">
        <w:r>
          <w:rPr>
            <w:rStyle w:val="Hipervnculo"/>
            <w:vertAlign w:val="superscript"/>
          </w:rPr>
          <w:t>108</w:t>
        </w:r>
      </w:hyperlink>
      <w:r>
        <w:t>, aunque el CT es la modalidad de imagen utilizada en estos trabajos.</w:t>
      </w:r>
    </w:p>
    <w:p w14:paraId="73612573" w14:textId="77777777" w:rsidR="009574C6" w:rsidRDefault="00E223CA" w:rsidP="00610AC2">
      <w:pPr>
        <w:pStyle w:val="Textoindependiente"/>
        <w:jc w:val="both"/>
      </w:pPr>
      <w:r>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109</w:t>
        </w:r>
      </w:hyperlink>
      <w:r>
        <w:t>. Estos CT sintéticos podrían ser útiles en el caso de la braquiterapia cervical y constituyen hoy en día una línea de investigación todavía por explorar.</w:t>
      </w:r>
    </w:p>
    <w:p w14:paraId="70E69586" w14:textId="77777777" w:rsidR="009574C6" w:rsidRDefault="00E223CA" w:rsidP="00610AC2">
      <w:pPr>
        <w:pStyle w:val="Textoindependiente"/>
        <w:jc w:val="both"/>
      </w:pPr>
      <w:r>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5903337C" w14:textId="77777777" w:rsidR="009574C6" w:rsidRDefault="00E223CA" w:rsidP="00610AC2">
      <w:pPr>
        <w:pStyle w:val="Textoindependiente"/>
        <w:jc w:val="both"/>
      </w:pPr>
      <w:r>
        <w:t>En los últimos años, varios grupos de investigación han estado trabajando en sistemas de seguimiento electromagnético</w:t>
      </w:r>
      <w:hyperlink w:anchor="ref-beld2018">
        <w:r>
          <w:rPr>
            <w:rStyle w:val="Hipervnculo"/>
            <w:vertAlign w:val="superscript"/>
          </w:rPr>
          <w:t>110</w:t>
        </w:r>
      </w:hyperlink>
      <w:r>
        <w:rPr>
          <w:vertAlign w:val="superscript"/>
        </w:rPr>
        <w:t>,</w:t>
      </w:r>
      <w:hyperlink w:anchor="ref-beld2018">
        <w:r>
          <w:rPr>
            <w:rStyle w:val="Hipervnculo"/>
            <w:vertAlign w:val="superscript"/>
          </w:rPr>
          <w:t>110</w:t>
        </w:r>
      </w:hyperlink>
      <w:r>
        <w:rPr>
          <w:vertAlign w:val="superscript"/>
        </w:rPr>
        <w:t>–</w:t>
      </w:r>
      <w:hyperlink w:anchor="ref-vanheerden2021">
        <w:r>
          <w:rPr>
            <w:rStyle w:val="Hipervnculo"/>
            <w:vertAlign w:val="superscript"/>
          </w:rPr>
          <w:t>112</w:t>
        </w:r>
      </w:hyperlink>
      <w:r>
        <w:t xml:space="preserve"> 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14:paraId="6ADAF4FC" w14:textId="77777777" w:rsidR="009574C6" w:rsidRDefault="00E223CA" w:rsidP="00610AC2">
      <w:pPr>
        <w:pStyle w:val="Textoindependiente"/>
        <w:jc w:val="both"/>
      </w:pPr>
      <w:r>
        <w:t>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92</w:t>
        </w:r>
      </w:hyperlink>
      <w:r>
        <w:t>.</w:t>
      </w:r>
    </w:p>
    <w:p w14:paraId="6CF558B0" w14:textId="77777777" w:rsidR="009574C6" w:rsidRDefault="00E223CA" w:rsidP="00610AC2">
      <w:pPr>
        <w:pStyle w:val="Ttulo2"/>
        <w:jc w:val="both"/>
      </w:pPr>
      <w:bookmarkStart w:id="464" w:name="_Toc148271505"/>
      <w:bookmarkStart w:id="465" w:name="discusión-general"/>
      <w:bookmarkEnd w:id="462"/>
      <w:r>
        <w:t>5.4 Discusión general</w:t>
      </w:r>
      <w:bookmarkEnd w:id="464"/>
    </w:p>
    <w:p w14:paraId="1B583C92" w14:textId="77777777" w:rsidR="009574C6" w:rsidRDefault="00E223CA" w:rsidP="00610AC2">
      <w:pPr>
        <w:pStyle w:val="FirstParagraph"/>
        <w:jc w:val="both"/>
      </w:pPr>
      <w:r>
        <w:t>El orden cronológico de la discusión de cada una de las publicaciones incluídas en este texto obedece, además de a la lógica , a la intención de justificar el por qué de la aparición de cada una de ellas.</w:t>
      </w:r>
    </w:p>
    <w:p w14:paraId="23185E6B" w14:textId="4FFC31E0" w:rsidR="009574C6" w:rsidRDefault="00E223CA" w:rsidP="00610AC2">
      <w:pPr>
        <w:pStyle w:val="Textoindependiente"/>
        <w:jc w:val="both"/>
      </w:pPr>
      <w:r>
        <w:t>La participación en dos publicaciones previas,por un lado la de Rodriguez et al</w:t>
      </w:r>
      <w:hyperlink w:anchor="ref-villalba2015">
        <w:r>
          <w:rPr>
            <w:rStyle w:val="Hipervnculo"/>
            <w:vertAlign w:val="superscript"/>
          </w:rPr>
          <w:t>67</w:t>
        </w:r>
      </w:hyperlink>
      <w:r>
        <w:t xml:space="preserve"> y por otra la de Richart et al</w:t>
      </w:r>
      <w:hyperlink w:anchor="ref-richart2015">
        <w:r>
          <w:rPr>
            <w:rStyle w:val="Hipervnculo"/>
            <w:vertAlign w:val="superscript"/>
          </w:rPr>
          <w:t>68</w:t>
        </w:r>
      </w:hyperlink>
      <w:r>
        <w:t xml:space="preserve"> son el punto de partida del primero de los artículos publicados. En el primero de ellos, se presenta el Template Benidorm (TB) </w:t>
      </w:r>
      <w:hyperlink w:anchor="sec-templatebenidorm">
        <w:r>
          <w:rPr>
            <w:rStyle w:val="Hipervnculo"/>
          </w:rPr>
          <w:t>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w:t>
      </w:r>
      <w:del w:id="466" w:author="Javier Vijande Asenjo" w:date="2023-11-16T14:07:00Z">
        <w:r w:rsidDel="008C14E4">
          <w:delText>resonancia magnética (</w:delText>
        </w:r>
      </w:del>
      <w:r>
        <w:t>MRI</w:t>
      </w:r>
      <w:del w:id="467" w:author="Javier Vijande Asenjo" w:date="2023-11-16T14:07:00Z">
        <w:r w:rsidDel="008C14E4">
          <w:delText>)</w:delText>
        </w:r>
      </w:del>
      <w:r>
        <w:t xml:space="preserve">. El diseño del aplicador aborda las limitaciones de los </w:t>
      </w:r>
      <w:r>
        <w:lastRenderedPageBreak/>
        <w:t>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TB para implantes intersticiales en radioterapia.</w:t>
      </w:r>
    </w:p>
    <w:p w14:paraId="78EAFD3E" w14:textId="3EBE7751" w:rsidR="009574C6" w:rsidRDefault="00E223CA" w:rsidP="00610AC2">
      <w:pPr>
        <w:pStyle w:val="Textoindependiente"/>
        <w:jc w:val="both"/>
      </w:pPr>
      <w:r>
        <w:t xml:space="preserve">Los implantes intersticiales a menudo utilizan agujas de titanio que son difíciles de reconstruir con precisión en </w:t>
      </w:r>
      <w:del w:id="468" w:author="Javier Vijande Asenjo" w:date="2023-11-16T14:07:00Z">
        <w:r w:rsidDel="00B21D0F">
          <w:delText>imágenes de resonancia magnética (</w:delText>
        </w:r>
      </w:del>
      <w:r>
        <w:t>MRI</w:t>
      </w:r>
      <w:del w:id="469" w:author="Javier Vijande Asenjo" w:date="2023-11-16T14:07:00Z">
        <w:r w:rsidDel="00B21D0F">
          <w:delText>)</w:delText>
        </w:r>
      </w:del>
      <w:r>
        <w:t>.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X4d9ef2d0b6e6345ebd21eac0a1e35fda0b4e3ed">
        <w:r>
          <w:rPr>
            <w:rStyle w:val="Hipervnculo"/>
            <w:vertAlign w:val="superscript"/>
          </w:rPr>
          <w:t>101</w:t>
        </w:r>
      </w:hyperlink>
      <w:r>
        <w:t>. En él</w:t>
      </w:r>
      <w:ins w:id="470" w:author="Javier Vijande Asenjo" w:date="2023-11-16T14:08:00Z">
        <w:r w:rsidR="00B21D0F">
          <w:t>,</w:t>
        </w:r>
      </w:ins>
      <w:r>
        <w:t xml:space="preserve"> como hemos visto, además de modificar el modelo de aplicador Utrecht de la biblioteca para añadir la parte instersticial, se introduce un aplicador nuevo en la misma, el Template Benidorm.</w:t>
      </w:r>
    </w:p>
    <w:p w14:paraId="6A023393" w14:textId="77777777" w:rsidR="009574C6" w:rsidRDefault="00E223CA" w:rsidP="00610AC2">
      <w:pPr>
        <w:pStyle w:val="Textoindependiente"/>
        <w:jc w:val="both"/>
      </w:pPr>
      <w:r>
        <w:t>La inclusión del Template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14:paraId="71817893" w14:textId="4A918865" w:rsidR="009574C6" w:rsidDel="00B21D0F" w:rsidRDefault="00E223CA" w:rsidP="00610AC2">
      <w:pPr>
        <w:pStyle w:val="Textoindependiente"/>
        <w:jc w:val="both"/>
        <w:rPr>
          <w:del w:id="471" w:author="Javier Vijande Asenjo" w:date="2023-11-16T14:08:00Z"/>
        </w:rPr>
      </w:pPr>
      <w:commentRangeStart w:id="472"/>
      <w:del w:id="473" w:author="Javier Vijande Asenjo" w:date="2023-11-16T14:08:00Z">
        <w:r w:rsidDel="00B21D0F">
          <w:delText>Paralelamente a la publicación Otal2017 y Rodriguez2017, se enviaron trabajos al 2016 World Congress of Brachytherapy (San Francisco, CA) y al 5º Congreso Conjunto 21 SEFM /16 SEPR (Girona). En este último, el póster de presentación correspondiente a Rodriguez2017 fue seleccionado como finalista para el premio al mejor póster del congreso, seleccionado por la comité científico de Sociedad Española de Física Médica de dicho congreso, lo que es indicativo del interés que despiertó la idea.</w:delText>
        </w:r>
      </w:del>
      <w:commentRangeEnd w:id="472"/>
      <w:r w:rsidR="00B21D0F">
        <w:rPr>
          <w:rStyle w:val="Refdecomentario"/>
        </w:rPr>
        <w:commentReference w:id="472"/>
      </w:r>
    </w:p>
    <w:p w14:paraId="0EFB8801" w14:textId="77777777" w:rsidR="009574C6" w:rsidRDefault="00E223CA" w:rsidP="00610AC2">
      <w:pPr>
        <w:pStyle w:val="Textoindependiente"/>
        <w:jc w:val="both"/>
      </w:pPr>
      <w:r>
        <w:t>Por otro lado, la idea de las bolas de vitamina A como marcadores expuesta en la publicación de Richart et al.</w:t>
      </w:r>
      <w:hyperlink w:anchor="ref-richart2015">
        <w:r>
          <w:rPr>
            <w:rStyle w:val="Hipervnculo"/>
            <w:vertAlign w:val="superscript"/>
          </w:rPr>
          <w:t>68</w:t>
        </w:r>
      </w:hyperlink>
      <w:r>
        <w:t xml:space="preserve"> va a ser explorada en trabajos posteriores. En la publicación de Otal et al.</w:t>
      </w:r>
      <w:hyperlink w:anchor="ref-otal2017">
        <w:r>
          <w:rPr>
            <w:rStyle w:val="Hipervnculo"/>
            <w:vertAlign w:val="superscript"/>
          </w:rPr>
          <w:t>90</w:t>
        </w:r>
      </w:hyperlink>
      <w:r>
        <w:t xml:space="preserve"> se describe la inclusión en el modelo de la biblioteca de aplicadores del TPS Sagiplan (Eckert &amp; Ziegler BEBIG, Berlin, Alemania) de tres </w:t>
      </w:r>
      <w:r>
        <w:lastRenderedPageBreak/>
        <w:t>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figura 5.3 (a)</w:t>
        </w:r>
      </w:hyperlink>
      <w:r>
        <w:t>).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figura 5.3 (b)</w:t>
        </w:r>
      </w:hyperlink>
      <w:r>
        <w:t>).</w:t>
      </w:r>
    </w:p>
    <w:tbl>
      <w:tblPr>
        <w:tblStyle w:val="Table"/>
        <w:tblW w:w="5000" w:type="pct"/>
        <w:tblLook w:val="0000" w:firstRow="0" w:lastRow="0" w:firstColumn="0" w:lastColumn="0" w:noHBand="0" w:noVBand="0"/>
      </w:tblPr>
      <w:tblGrid>
        <w:gridCol w:w="8639"/>
      </w:tblGrid>
      <w:tr w:rsidR="009574C6" w14:paraId="0F528703" w14:textId="77777777">
        <w:tc>
          <w:tcPr>
            <w:tcW w:w="0" w:type="auto"/>
          </w:tcPr>
          <w:tbl>
            <w:tblPr>
              <w:tblStyle w:val="Table"/>
              <w:tblW w:w="5000" w:type="pct"/>
              <w:tblLook w:val="0000" w:firstRow="0" w:lastRow="0" w:firstColumn="0" w:lastColumn="0" w:noHBand="0" w:noVBand="0"/>
            </w:tblPr>
            <w:tblGrid>
              <w:gridCol w:w="8178"/>
              <w:gridCol w:w="245"/>
            </w:tblGrid>
            <w:tr w:rsidR="009574C6" w14:paraId="11121DBB" w14:textId="77777777">
              <w:tc>
                <w:tcPr>
                  <w:tcW w:w="0" w:type="auto"/>
                </w:tcPr>
                <w:tbl>
                  <w:tblPr>
                    <w:tblStyle w:val="Table"/>
                    <w:tblW w:w="5000" w:type="pct"/>
                    <w:tblLook w:val="0000" w:firstRow="0" w:lastRow="0" w:firstColumn="0" w:lastColumn="0" w:noHBand="0" w:noVBand="0"/>
                  </w:tblPr>
                  <w:tblGrid>
                    <w:gridCol w:w="7962"/>
                  </w:tblGrid>
                  <w:tr w:rsidR="009574C6" w14:paraId="77A2C1C1" w14:textId="77777777">
                    <w:tc>
                      <w:tcPr>
                        <w:tcW w:w="0" w:type="auto"/>
                      </w:tcPr>
                      <w:p w14:paraId="629D57B7" w14:textId="77777777" w:rsidR="009574C6" w:rsidRDefault="00E223CA" w:rsidP="00610AC2">
                        <w:pPr>
                          <w:jc w:val="both"/>
                        </w:pPr>
                        <w:bookmarkStart w:id="474" w:name="fig-viena1"/>
                        <w:bookmarkStart w:id="475" w:name="fig-viena"/>
                        <w:r>
                          <w:rPr>
                            <w:noProof/>
                            <w:lang w:val="es-ES"/>
                          </w:rPr>
                          <w:drawing>
                            <wp:inline distT="0" distB="0" distL="0" distR="0" wp14:anchorId="741C7BF9" wp14:editId="03CCF420">
                              <wp:extent cx="2971800" cy="73517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g/viena1.png"/>
                                      <pic:cNvPicPr>
                                        <a:picLocks noChangeAspect="1" noChangeArrowheads="1"/>
                                      </pic:cNvPicPr>
                                    </pic:nvPicPr>
                                    <pic:blipFill>
                                      <a:blip r:embed="rId47"/>
                                      <a:stretch>
                                        <a:fillRect/>
                                      </a:stretch>
                                    </pic:blipFill>
                                    <pic:spPr bwMode="auto">
                                      <a:xfrm>
                                        <a:off x="0" y="0"/>
                                        <a:ext cx="2971800" cy="735170"/>
                                      </a:xfrm>
                                      <a:prstGeom prst="rect">
                                        <a:avLst/>
                                      </a:prstGeom>
                                      <a:noFill/>
                                      <a:ln w="9525">
                                        <a:noFill/>
                                        <a:headEnd/>
                                        <a:tailEnd/>
                                      </a:ln>
                                    </pic:spPr>
                                  </pic:pic>
                                </a:graphicData>
                              </a:graphic>
                            </wp:inline>
                          </w:drawing>
                        </w:r>
                      </w:p>
                      <w:p w14:paraId="493B0104" w14:textId="77777777" w:rsidR="009574C6" w:rsidRPr="009D45E6" w:rsidRDefault="00E223CA" w:rsidP="00610AC2">
                        <w:pPr>
                          <w:pStyle w:val="ImageCaption"/>
                          <w:spacing w:before="200"/>
                          <w:jc w:val="both"/>
                          <w:rPr>
                            <w:lang w:val="es-ES"/>
                          </w:rPr>
                        </w:pPr>
                        <w:r w:rsidRPr="009D45E6">
                          <w:rPr>
                            <w:lang w:val="es-ES"/>
                          </w:rPr>
                          <w:t>(a) Soportes para las bolas de vitamina A montados sobre el aplicador</w:t>
                        </w:r>
                      </w:p>
                    </w:tc>
                    <w:bookmarkEnd w:id="474"/>
                  </w:tr>
                </w:tbl>
                <w:p w14:paraId="39EFF802" w14:textId="77777777" w:rsidR="009574C6" w:rsidRPr="009D45E6" w:rsidRDefault="009574C6" w:rsidP="00610AC2">
                  <w:pPr>
                    <w:jc w:val="both"/>
                    <w:rPr>
                      <w:lang w:val="es-ES"/>
                    </w:rPr>
                  </w:pPr>
                </w:p>
              </w:tc>
              <w:tc>
                <w:tcPr>
                  <w:tcW w:w="0" w:type="auto"/>
                </w:tcPr>
                <w:p w14:paraId="460A37F9" w14:textId="77777777" w:rsidR="009574C6" w:rsidRPr="009D45E6" w:rsidRDefault="00E223CA" w:rsidP="00610AC2">
                  <w:pPr>
                    <w:jc w:val="both"/>
                    <w:rPr>
                      <w:lang w:val="es-ES"/>
                    </w:rPr>
                  </w:pPr>
                  <w:r w:rsidRPr="009D45E6">
                    <w:rPr>
                      <w:lang w:val="es-ES"/>
                    </w:rPr>
                    <w:t xml:space="preserve"> </w:t>
                  </w:r>
                </w:p>
              </w:tc>
            </w:tr>
          </w:tbl>
          <w:p w14:paraId="7F0B5357"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647906F5" w14:textId="77777777">
              <w:tc>
                <w:tcPr>
                  <w:tcW w:w="0" w:type="auto"/>
                </w:tcPr>
                <w:tbl>
                  <w:tblPr>
                    <w:tblStyle w:val="Table"/>
                    <w:tblW w:w="5000" w:type="pct"/>
                    <w:tblLook w:val="0000" w:firstRow="0" w:lastRow="0" w:firstColumn="0" w:lastColumn="0" w:noHBand="0" w:noVBand="0"/>
                  </w:tblPr>
                  <w:tblGrid>
                    <w:gridCol w:w="4896"/>
                  </w:tblGrid>
                  <w:tr w:rsidR="009574C6" w14:paraId="2F315D8D" w14:textId="77777777">
                    <w:tc>
                      <w:tcPr>
                        <w:tcW w:w="0" w:type="auto"/>
                      </w:tcPr>
                      <w:p w14:paraId="70892A96" w14:textId="77777777" w:rsidR="009574C6" w:rsidRDefault="00E223CA" w:rsidP="00610AC2">
                        <w:pPr>
                          <w:jc w:val="both"/>
                        </w:pPr>
                        <w:bookmarkStart w:id="476" w:name="fig-viena2"/>
                        <w:r>
                          <w:rPr>
                            <w:noProof/>
                            <w:lang w:val="es-ES"/>
                          </w:rPr>
                          <w:drawing>
                            <wp:inline distT="0" distB="0" distL="0" distR="0" wp14:anchorId="68BE1C0E" wp14:editId="60473A46">
                              <wp:extent cx="2971800" cy="1345923"/>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g/viena2.png"/>
                                      <pic:cNvPicPr>
                                        <a:picLocks noChangeAspect="1" noChangeArrowheads="1"/>
                                      </pic:cNvPicPr>
                                    </pic:nvPicPr>
                                    <pic:blipFill>
                                      <a:blip r:embed="rId48"/>
                                      <a:stretch>
                                        <a:fillRect/>
                                      </a:stretch>
                                    </pic:blipFill>
                                    <pic:spPr bwMode="auto">
                                      <a:xfrm>
                                        <a:off x="0" y="0"/>
                                        <a:ext cx="2971800" cy="1345923"/>
                                      </a:xfrm>
                                      <a:prstGeom prst="rect">
                                        <a:avLst/>
                                      </a:prstGeom>
                                      <a:noFill/>
                                      <a:ln w="9525">
                                        <a:noFill/>
                                        <a:headEnd/>
                                        <a:tailEnd/>
                                      </a:ln>
                                    </pic:spPr>
                                  </pic:pic>
                                </a:graphicData>
                              </a:graphic>
                            </wp:inline>
                          </w:drawing>
                        </w:r>
                      </w:p>
                      <w:p w14:paraId="5933B19B" w14:textId="77777777" w:rsidR="009574C6" w:rsidRPr="009D45E6" w:rsidRDefault="00E223CA" w:rsidP="00610AC2">
                        <w:pPr>
                          <w:pStyle w:val="ImageCaption"/>
                          <w:spacing w:before="200"/>
                          <w:jc w:val="both"/>
                          <w:rPr>
                            <w:lang w:val="es-ES"/>
                          </w:rPr>
                        </w:pPr>
                        <w:r w:rsidRPr="009D45E6">
                          <w:rPr>
                            <w:lang w:val="es-ES"/>
                          </w:rPr>
                          <w:t>(b) Detalle de las esferas sobre la imagen en Sagiplan</w:t>
                        </w:r>
                      </w:p>
                    </w:tc>
                    <w:bookmarkEnd w:id="476"/>
                  </w:tr>
                </w:tbl>
                <w:p w14:paraId="13DEC6B0" w14:textId="77777777" w:rsidR="009574C6" w:rsidRPr="009D45E6" w:rsidRDefault="009574C6" w:rsidP="00610AC2">
                  <w:pPr>
                    <w:jc w:val="both"/>
                    <w:rPr>
                      <w:lang w:val="es-ES"/>
                    </w:rPr>
                  </w:pPr>
                </w:p>
              </w:tc>
            </w:tr>
          </w:tbl>
          <w:p w14:paraId="120CC79D" w14:textId="77777777" w:rsidR="009574C6" w:rsidRPr="009D45E6" w:rsidRDefault="00E223CA" w:rsidP="00610AC2">
            <w:pPr>
              <w:pStyle w:val="ImageCaption"/>
              <w:spacing w:before="200"/>
              <w:jc w:val="both"/>
              <w:rPr>
                <w:lang w:val="es-ES"/>
              </w:rPr>
            </w:pPr>
            <w:r w:rsidRPr="009D45E6">
              <w:rPr>
                <w:lang w:val="es-ES"/>
              </w:rPr>
              <w:t>Figura 5.3: Aplicador Vienna en MRI</w:t>
            </w:r>
          </w:p>
        </w:tc>
        <w:bookmarkEnd w:id="475"/>
      </w:tr>
    </w:tbl>
    <w:p w14:paraId="6C1241AC" w14:textId="19B2B8FE" w:rsidR="009574C6" w:rsidDel="00B21D0F" w:rsidRDefault="00E223CA" w:rsidP="00610AC2">
      <w:pPr>
        <w:pStyle w:val="Textoindependiente"/>
        <w:jc w:val="both"/>
        <w:rPr>
          <w:del w:id="477" w:author="Javier Vijande Asenjo" w:date="2023-11-16T14:09:00Z"/>
        </w:rPr>
      </w:pPr>
      <w:commentRangeStart w:id="478"/>
      <w:del w:id="479" w:author="Javier Vijande Asenjo" w:date="2023-11-16T14:09:00Z">
        <w:r w:rsidDel="00B21D0F">
          <w:delText>Esta idea fue presentada, además de en el 36º congreso de la European Society for Therapeutic Radiology and Oncology (</w:delText>
        </w:r>
        <w:commentRangeStart w:id="480"/>
        <w:r w:rsidDel="00B21D0F">
          <w:delText>ESTRO</w:delText>
        </w:r>
        <w:commentRangeEnd w:id="480"/>
        <w:r w:rsidR="00B21D0F" w:rsidDel="00B21D0F">
          <w:rPr>
            <w:rStyle w:val="Refdecomentario"/>
          </w:rPr>
          <w:commentReference w:id="480"/>
        </w:r>
        <w:r w:rsidDel="00B21D0F">
          <w:delText>) celebrado en Viena, en el congreso conjunto 13º Congreso Argentino de Física Médica/7º Congreso Latinoamericano de Física Médica, celebrado en Villa Carlos Paz (Córdoba, Argentina), donde fue galardonado como mejor presentación póster de dicho congreso.</w:delText>
        </w:r>
      </w:del>
      <w:commentRangeEnd w:id="478"/>
      <w:r w:rsidR="00B21D0F">
        <w:rPr>
          <w:rStyle w:val="Refdecomentario"/>
        </w:rPr>
        <w:commentReference w:id="478"/>
      </w:r>
    </w:p>
    <w:p w14:paraId="136E5D8C" w14:textId="77777777" w:rsidR="009574C6" w:rsidRDefault="00E223CA" w:rsidP="00610AC2">
      <w:pPr>
        <w:pStyle w:val="Textoindependiente"/>
        <w:jc w:val="both"/>
      </w:pPr>
      <w:r>
        <w:t xml:space="preserve">En 2018 </w:t>
      </w:r>
      <w:proofErr w:type="spellStart"/>
      <w:r>
        <w:t>Richart</w:t>
      </w:r>
      <w:proofErr w:type="spellEnd"/>
      <w:r>
        <w:t xml:space="preserve"> et al.</w:t>
      </w:r>
      <w:hyperlink w:anchor="ref-richart2018a">
        <w:r>
          <w:rPr>
            <w:rStyle w:val="Hipervnculo"/>
            <w:vertAlign w:val="superscript"/>
          </w:rPr>
          <w:t>113</w:t>
        </w:r>
      </w:hyperlink>
      <w:r>
        <w:t xml:space="preserve"> publicaron un artículo de revisión en donde se intentó recopilar el estado del arte de la reconstrucción de aplicadores en braquiterapia de cérvix. Entre otras muchas fueron incluidas las descritas en lo párrafos anteriores de la sección.</w:t>
      </w:r>
    </w:p>
    <w:p w14:paraId="0C07734B" w14:textId="067AEA58" w:rsidR="009574C6" w:rsidDel="00810959" w:rsidRDefault="00E223CA" w:rsidP="00610AC2">
      <w:pPr>
        <w:pStyle w:val="Textoindependiente"/>
        <w:jc w:val="both"/>
        <w:rPr>
          <w:del w:id="481" w:author="Javier Vijande Asenjo" w:date="2023-11-16T14:11:00Z"/>
        </w:rPr>
      </w:pPr>
      <w:del w:id="482" w:author="Javier Vijande Asenjo" w:date="2023-11-16T14:11:00Z">
        <w:r w:rsidDel="00810959">
          <w:delText xml:space="preserve">Continuando con la exploración de las posibilidades de las bibliotecas de aplicadores, en 2019 son presentados sendos trabajos en el 61º congreso de la American Association of Physicist in Medicine (AAPM), celebrado en San Antonio (Texas, EEUU). El objetivo de los trabajos presentados es buscar métodos que conviertan aplicadores formados por tres canales correspondientes a la sonda intrauterina y a </w:delText>
        </w:r>
        <w:r w:rsidDel="00810959">
          <w:lastRenderedPageBreak/>
          <w:delText>los ovoides en un solo aplicador que se pueda considerar en la biblioteca de aplicadores como rígido. el aplicador Utrecht de Elekta, un aplicador plástico, y el segundo aborda la reconstrucción de un aplicador compatible con RM pero construido en titanio el aplicador Fletcher (Mick, Eckert&amp;Ziegler, Germany).</w:delText>
        </w:r>
      </w:del>
    </w:p>
    <w:p w14:paraId="14DEB6E7" w14:textId="3CF84F6F" w:rsidR="009574C6" w:rsidRDefault="00E223CA" w:rsidP="00610AC2">
      <w:pPr>
        <w:pStyle w:val="Textoindependiente"/>
        <w:jc w:val="both"/>
      </w:pPr>
      <w:r>
        <w:t xml:space="preserve">En el trabajo de </w:t>
      </w:r>
      <w:del w:id="483" w:author="Javier Vijande Asenjo" w:date="2023-11-16T14:11:00Z">
        <w:r w:rsidDel="00810959">
          <w:delText>Otal2019_p</w:delText>
        </w:r>
      </w:del>
      <w:ins w:id="484" w:author="Javier Vijande Asenjo" w:date="2023-11-16T14:11:00Z">
        <w:r w:rsidR="00810959">
          <w:t>Otal</w:t>
        </w:r>
      </w:ins>
      <w:r>
        <w:t xml:space="preserve"> et al.</w:t>
      </w:r>
      <w:hyperlink w:anchor="ref-otal2019_plastic">
        <w:r>
          <w:rPr>
            <w:rStyle w:val="Hipervnculo"/>
            <w:vertAlign w:val="superscript"/>
          </w:rPr>
          <w:t>114</w:t>
        </w:r>
      </w:hyperlink>
      <w:r>
        <w:t xml:space="preserve">, el aplicador objetivo es el modelo Utrecht de la compañía Elekta (Estocolmo, Suecia), un aplicador plástico. Utilizando las </w:t>
      </w:r>
      <w:r>
        <w:rPr>
          <w:i/>
          <w:iCs/>
        </w:rPr>
        <w:t>dummies</w:t>
      </w:r>
      <w:r>
        <w:t xml:space="preserve"> del artículo de Pérez-Calatayud et al.</w:t>
      </w:r>
      <w:hyperlink w:anchor="ref-perez-calatayud2009">
        <w:r>
          <w:rPr>
            <w:rStyle w:val="Hipervnculo"/>
            <w:vertAlign w:val="superscript"/>
          </w:rPr>
          <w:t>63</w:t>
        </w:r>
      </w:hyperlink>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3F1B674D" w14:textId="3458F0A9" w:rsidR="009574C6" w:rsidRDefault="00E223CA" w:rsidP="00610AC2">
      <w:pPr>
        <w:pStyle w:val="Textoindependiente"/>
        <w:jc w:val="both"/>
      </w:pPr>
      <w:r>
        <w:t xml:space="preserve">Se aplicó el método expuesto a 14 pacientes con caracter retrospectivo. Las distancias entre los puntos en la imagen y los calculados se muestra en el histograma de la </w:t>
      </w:r>
      <w:hyperlink w:anchor="fig-utrecht1">
        <w:r>
          <w:rPr>
            <w:rStyle w:val="Hipervnculo"/>
          </w:rPr>
          <w:t>figura 5.4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 </w:t>
      </w:r>
      <w:del w:id="485" w:author="Javier Vijande Asenjo" w:date="2023-11-16T14:12:00Z">
        <w:r w:rsidDel="00810959">
          <w:delText>Este método fue presentado en el 6º Congreso Conjunto 22 SEFM /17 SEPR (Burgos) y galardonado con el primer premio modalidad póster de la SEFM.</w:delText>
        </w:r>
      </w:del>
    </w:p>
    <w:tbl>
      <w:tblPr>
        <w:tblStyle w:val="Table"/>
        <w:tblW w:w="5000" w:type="pct"/>
        <w:tblLook w:val="0000" w:firstRow="0" w:lastRow="0" w:firstColumn="0" w:lastColumn="0" w:noHBand="0" w:noVBand="0"/>
      </w:tblPr>
      <w:tblGrid>
        <w:gridCol w:w="8639"/>
      </w:tblGrid>
      <w:tr w:rsidR="009574C6" w14:paraId="28CA7AAD" w14:textId="77777777">
        <w:tc>
          <w:tcPr>
            <w:tcW w:w="0" w:type="auto"/>
          </w:tcPr>
          <w:p w14:paraId="1956D555" w14:textId="77777777" w:rsidR="009574C6" w:rsidRDefault="00E223CA" w:rsidP="00610AC2">
            <w:pPr>
              <w:jc w:val="both"/>
            </w:pPr>
            <w:bookmarkStart w:id="486" w:name="fig-utrecht1"/>
            <w:r>
              <w:rPr>
                <w:noProof/>
                <w:lang w:val="es-ES"/>
              </w:rPr>
              <w:drawing>
                <wp:inline distT="0" distB="0" distL="0" distR="0" wp14:anchorId="27936C91" wp14:editId="5DB8C80C">
                  <wp:extent cx="5473700" cy="371798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utrecht1.png"/>
                          <pic:cNvPicPr>
                            <a:picLocks noChangeAspect="1" noChangeArrowheads="1"/>
                          </pic:cNvPicPr>
                        </pic:nvPicPr>
                        <pic:blipFill>
                          <a:blip r:embed="rId49"/>
                          <a:stretch>
                            <a:fillRect/>
                          </a:stretch>
                        </pic:blipFill>
                        <pic:spPr bwMode="auto">
                          <a:xfrm>
                            <a:off x="0" y="0"/>
                            <a:ext cx="5473700" cy="3717984"/>
                          </a:xfrm>
                          <a:prstGeom prst="rect">
                            <a:avLst/>
                          </a:prstGeom>
                          <a:noFill/>
                          <a:ln w="9525">
                            <a:noFill/>
                            <a:headEnd/>
                            <a:tailEnd/>
                          </a:ln>
                        </pic:spPr>
                      </pic:pic>
                    </a:graphicData>
                  </a:graphic>
                </wp:inline>
              </w:drawing>
            </w:r>
          </w:p>
          <w:p w14:paraId="3342E7FC" w14:textId="77777777" w:rsidR="009574C6" w:rsidRPr="009D45E6" w:rsidRDefault="00E223CA" w:rsidP="00610AC2">
            <w:pPr>
              <w:pStyle w:val="ImageCaption"/>
              <w:spacing w:before="200"/>
              <w:jc w:val="both"/>
              <w:rPr>
                <w:lang w:val="es-ES"/>
              </w:rPr>
            </w:pPr>
            <w:r w:rsidRPr="009D45E6">
              <w:rPr>
                <w:lang w:val="es-ES"/>
              </w:rPr>
              <w:lastRenderedPageBreak/>
              <w:t>Figura 5.4: Histograma de distancias entre los canales en la MRI y las obtenidas mediante la transformación del modelo de la biblioteca</w:t>
            </w:r>
          </w:p>
        </w:tc>
        <w:bookmarkEnd w:id="486"/>
      </w:tr>
    </w:tbl>
    <w:p w14:paraId="7AD1074D" w14:textId="47308866" w:rsidR="009574C6" w:rsidRDefault="00E223CA" w:rsidP="00610AC2">
      <w:pPr>
        <w:pStyle w:val="Textoindependiente"/>
        <w:jc w:val="both"/>
      </w:pPr>
      <w:r>
        <w:lastRenderedPageBreak/>
        <w:t>El método descrito en Otal</w:t>
      </w:r>
      <w:del w:id="487" w:author="Javier Vijande Asenjo" w:date="2023-11-16T14:12:00Z">
        <w:r w:rsidDel="00810959">
          <w:delText>2019_p</w:delText>
        </w:r>
      </w:del>
      <w:r>
        <w:t xml:space="preserve"> et </w:t>
      </w:r>
      <w:commentRangeStart w:id="488"/>
      <w:r>
        <w:t>al</w:t>
      </w:r>
      <w:commentRangeEnd w:id="488"/>
      <w:r w:rsidR="00810959">
        <w:rPr>
          <w:rStyle w:val="Refdecomentario"/>
        </w:rPr>
        <w:commentReference w:id="488"/>
      </w:r>
      <w:r>
        <w:t xml:space="preserve">. es de uso exclusivo para aplicadores plásticos, ya que las </w:t>
      </w:r>
      <w:r>
        <w:rPr>
          <w:i/>
          <w:iCs/>
        </w:rPr>
        <w:t>dummies</w:t>
      </w:r>
      <w:r>
        <w:t xml:space="preserve"> del canal son visibles en la MRI. No así para aplicadores metálicos en donde una </w:t>
      </w:r>
      <w:r>
        <w:rPr>
          <w:i/>
          <w:iCs/>
        </w:rPr>
        <w:t>dummy</w:t>
      </w:r>
      <w:r>
        <w:t xml:space="preserve"> de ese tipo no es viable. En el trabajo de Otal</w:t>
      </w:r>
      <w:del w:id="489" w:author="Javier Vijande Asenjo" w:date="2023-11-16T14:12:00Z">
        <w:r w:rsidDel="00810959">
          <w:delText>2019_m</w:delText>
        </w:r>
      </w:del>
      <w:r>
        <w:t xml:space="preserve"> et al.</w:t>
      </w:r>
      <w:hyperlink w:anchor="ref-otal2019_metal">
        <w:r>
          <w:rPr>
            <w:rStyle w:val="Hipervnculo"/>
            <w:vertAlign w:val="superscript"/>
          </w:rPr>
          <w:t>115</w:t>
        </w:r>
      </w:hyperlink>
      <w:r>
        <w:t>,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figura 5.5</w:t>
        </w:r>
      </w:hyperlink>
      <w:r>
        <w:t>).</w:t>
      </w:r>
    </w:p>
    <w:tbl>
      <w:tblPr>
        <w:tblStyle w:val="Table"/>
        <w:tblW w:w="5000" w:type="pct"/>
        <w:tblLook w:val="0000" w:firstRow="0" w:lastRow="0" w:firstColumn="0" w:lastColumn="0" w:noHBand="0" w:noVBand="0"/>
      </w:tblPr>
      <w:tblGrid>
        <w:gridCol w:w="8639"/>
      </w:tblGrid>
      <w:tr w:rsidR="009574C6" w14:paraId="18BEC15C" w14:textId="77777777">
        <w:tc>
          <w:tcPr>
            <w:tcW w:w="0" w:type="auto"/>
          </w:tcPr>
          <w:tbl>
            <w:tblPr>
              <w:tblStyle w:val="Table"/>
              <w:tblW w:w="5000" w:type="pct"/>
              <w:tblLook w:val="0000" w:firstRow="0" w:lastRow="0" w:firstColumn="0" w:lastColumn="0" w:noHBand="0" w:noVBand="0"/>
            </w:tblPr>
            <w:tblGrid>
              <w:gridCol w:w="8166"/>
              <w:gridCol w:w="257"/>
            </w:tblGrid>
            <w:tr w:rsidR="009574C6" w14:paraId="2430FC57" w14:textId="77777777">
              <w:tc>
                <w:tcPr>
                  <w:tcW w:w="0" w:type="auto"/>
                </w:tcPr>
                <w:tbl>
                  <w:tblPr>
                    <w:tblStyle w:val="Table"/>
                    <w:tblW w:w="5000" w:type="pct"/>
                    <w:tblLook w:val="0000" w:firstRow="0" w:lastRow="0" w:firstColumn="0" w:lastColumn="0" w:noHBand="0" w:noVBand="0"/>
                  </w:tblPr>
                  <w:tblGrid>
                    <w:gridCol w:w="7950"/>
                  </w:tblGrid>
                  <w:tr w:rsidR="009574C6" w14:paraId="337947BD" w14:textId="77777777">
                    <w:tc>
                      <w:tcPr>
                        <w:tcW w:w="0" w:type="auto"/>
                      </w:tcPr>
                      <w:p w14:paraId="4012079D" w14:textId="77777777" w:rsidR="009574C6" w:rsidRDefault="00E223CA" w:rsidP="00610AC2">
                        <w:pPr>
                          <w:jc w:val="both"/>
                        </w:pPr>
                        <w:bookmarkStart w:id="490" w:name="fig-fletcher1"/>
                        <w:bookmarkStart w:id="491" w:name="fig-fletcher"/>
                        <w:r>
                          <w:rPr>
                            <w:noProof/>
                            <w:lang w:val="es-ES"/>
                          </w:rPr>
                          <w:drawing>
                            <wp:inline distT="0" distB="0" distL="0" distR="0" wp14:anchorId="14DF583E" wp14:editId="5748FADE">
                              <wp:extent cx="2971800" cy="109550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g/fletcher2.png"/>
                                      <pic:cNvPicPr>
                                        <a:picLocks noChangeAspect="1" noChangeArrowheads="1"/>
                                      </pic:cNvPicPr>
                                    </pic:nvPicPr>
                                    <pic:blipFill>
                                      <a:blip r:embed="rId50"/>
                                      <a:stretch>
                                        <a:fillRect/>
                                      </a:stretch>
                                    </pic:blipFill>
                                    <pic:spPr bwMode="auto">
                                      <a:xfrm>
                                        <a:off x="0" y="0"/>
                                        <a:ext cx="2971800" cy="1095507"/>
                                      </a:xfrm>
                                      <a:prstGeom prst="rect">
                                        <a:avLst/>
                                      </a:prstGeom>
                                      <a:noFill/>
                                      <a:ln w="9525">
                                        <a:noFill/>
                                        <a:headEnd/>
                                        <a:tailEnd/>
                                      </a:ln>
                                    </pic:spPr>
                                  </pic:pic>
                                </a:graphicData>
                              </a:graphic>
                            </wp:inline>
                          </w:drawing>
                        </w:r>
                      </w:p>
                      <w:p w14:paraId="0EBAE895" w14:textId="77777777" w:rsidR="009574C6" w:rsidRPr="009D45E6" w:rsidRDefault="00E223CA" w:rsidP="00610AC2">
                        <w:pPr>
                          <w:pStyle w:val="ImageCaption"/>
                          <w:spacing w:before="200"/>
                          <w:jc w:val="both"/>
                          <w:rPr>
                            <w:lang w:val="es-ES"/>
                          </w:rPr>
                        </w:pPr>
                        <w:r w:rsidRPr="009D45E6">
                          <w:rPr>
                            <w:lang w:val="es-ES"/>
                          </w:rPr>
                          <w:t>(a) Detalle de los parámetros de distancia sobre un modelo de CAD</w:t>
                        </w:r>
                      </w:p>
                    </w:tc>
                    <w:bookmarkEnd w:id="490"/>
                  </w:tr>
                </w:tbl>
                <w:p w14:paraId="4EC1EC8F" w14:textId="77777777" w:rsidR="009574C6" w:rsidRPr="009D45E6" w:rsidRDefault="009574C6" w:rsidP="00610AC2">
                  <w:pPr>
                    <w:jc w:val="both"/>
                    <w:rPr>
                      <w:lang w:val="es-ES"/>
                    </w:rPr>
                  </w:pPr>
                </w:p>
              </w:tc>
              <w:tc>
                <w:tcPr>
                  <w:tcW w:w="0" w:type="auto"/>
                </w:tcPr>
                <w:p w14:paraId="009D0E0F" w14:textId="77777777" w:rsidR="009574C6" w:rsidRPr="009D45E6" w:rsidRDefault="00E223CA" w:rsidP="00610AC2">
                  <w:pPr>
                    <w:jc w:val="both"/>
                    <w:rPr>
                      <w:lang w:val="es-ES"/>
                    </w:rPr>
                  </w:pPr>
                  <w:r w:rsidRPr="009D45E6">
                    <w:rPr>
                      <w:lang w:val="es-ES"/>
                    </w:rPr>
                    <w:t xml:space="preserve"> </w:t>
                  </w:r>
                </w:p>
              </w:tc>
            </w:tr>
          </w:tbl>
          <w:p w14:paraId="064D5380"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7AE4BB7" w14:textId="77777777">
              <w:tc>
                <w:tcPr>
                  <w:tcW w:w="0" w:type="auto"/>
                </w:tcPr>
                <w:tbl>
                  <w:tblPr>
                    <w:tblStyle w:val="Table"/>
                    <w:tblW w:w="5000" w:type="pct"/>
                    <w:tblLook w:val="0000" w:firstRow="0" w:lastRow="0" w:firstColumn="0" w:lastColumn="0" w:noHBand="0" w:noVBand="0"/>
                  </w:tblPr>
                  <w:tblGrid>
                    <w:gridCol w:w="4896"/>
                  </w:tblGrid>
                  <w:tr w:rsidR="009574C6" w14:paraId="78BF1B5F" w14:textId="77777777">
                    <w:tc>
                      <w:tcPr>
                        <w:tcW w:w="0" w:type="auto"/>
                      </w:tcPr>
                      <w:p w14:paraId="5F8915D3" w14:textId="77777777" w:rsidR="009574C6" w:rsidRDefault="00E223CA" w:rsidP="00610AC2">
                        <w:pPr>
                          <w:jc w:val="both"/>
                        </w:pPr>
                        <w:bookmarkStart w:id="492" w:name="fig-fletcher2"/>
                        <w:r>
                          <w:rPr>
                            <w:noProof/>
                            <w:lang w:val="es-ES"/>
                          </w:rPr>
                          <w:drawing>
                            <wp:inline distT="0" distB="0" distL="0" distR="0" wp14:anchorId="25CD0745" wp14:editId="459C95C4">
                              <wp:extent cx="2971800" cy="71714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g/fletcher1.png"/>
                                      <pic:cNvPicPr>
                                        <a:picLocks noChangeAspect="1" noChangeArrowheads="1"/>
                                      </pic:cNvPicPr>
                                    </pic:nvPicPr>
                                    <pic:blipFill>
                                      <a:blip r:embed="rId51"/>
                                      <a:stretch>
                                        <a:fillRect/>
                                      </a:stretch>
                                    </pic:blipFill>
                                    <pic:spPr bwMode="auto">
                                      <a:xfrm>
                                        <a:off x="0" y="0"/>
                                        <a:ext cx="2971800" cy="717143"/>
                                      </a:xfrm>
                                      <a:prstGeom prst="rect">
                                        <a:avLst/>
                                      </a:prstGeom>
                                      <a:noFill/>
                                      <a:ln w="9525">
                                        <a:noFill/>
                                        <a:headEnd/>
                                        <a:tailEnd/>
                                      </a:ln>
                                    </pic:spPr>
                                  </pic:pic>
                                </a:graphicData>
                              </a:graphic>
                            </wp:inline>
                          </w:drawing>
                        </w:r>
                      </w:p>
                      <w:p w14:paraId="29172A51" w14:textId="77777777" w:rsidR="009574C6" w:rsidRPr="009D45E6" w:rsidRDefault="00E223CA" w:rsidP="00610AC2">
                        <w:pPr>
                          <w:pStyle w:val="ImageCaption"/>
                          <w:spacing w:before="200"/>
                          <w:jc w:val="both"/>
                          <w:rPr>
                            <w:lang w:val="es-ES"/>
                          </w:rPr>
                        </w:pPr>
                        <w:r w:rsidRPr="009D45E6">
                          <w:rPr>
                            <w:lang w:val="es-ES"/>
                          </w:rPr>
                          <w:t>(b) Aplicador sobre la imagen desde la biblioteca de aplicadores de Sagiplan</w:t>
                        </w:r>
                      </w:p>
                    </w:tc>
                    <w:bookmarkEnd w:id="492"/>
                  </w:tr>
                </w:tbl>
                <w:p w14:paraId="568A0352" w14:textId="77777777" w:rsidR="009574C6" w:rsidRPr="009D45E6" w:rsidRDefault="009574C6" w:rsidP="00610AC2">
                  <w:pPr>
                    <w:jc w:val="both"/>
                    <w:rPr>
                      <w:lang w:val="es-ES"/>
                    </w:rPr>
                  </w:pPr>
                </w:p>
              </w:tc>
            </w:tr>
          </w:tbl>
          <w:p w14:paraId="449B66AD" w14:textId="77777777" w:rsidR="009574C6" w:rsidRPr="009D45E6" w:rsidRDefault="00E223CA" w:rsidP="00610AC2">
            <w:pPr>
              <w:pStyle w:val="ImageCaption"/>
              <w:spacing w:before="200"/>
              <w:jc w:val="both"/>
              <w:rPr>
                <w:lang w:val="es-ES"/>
              </w:rPr>
            </w:pPr>
            <w:r w:rsidRPr="009D45E6">
              <w:rPr>
                <w:lang w:val="es-ES"/>
              </w:rPr>
              <w:t>Figura 5.5: Aplicador Fletcher de Mick</w:t>
            </w:r>
          </w:p>
        </w:tc>
        <w:bookmarkEnd w:id="491"/>
      </w:tr>
    </w:tbl>
    <w:p w14:paraId="690C96F9" w14:textId="76590782" w:rsidR="009574C6" w:rsidRDefault="00E223CA" w:rsidP="00610AC2">
      <w:pPr>
        <w:pStyle w:val="Textoindependiente"/>
        <w:jc w:val="both"/>
      </w:pPr>
      <w:r>
        <w:t>Posteriormente, en el año 2021 Otal</w:t>
      </w:r>
      <w:del w:id="493" w:author="Javier Vijande Asenjo" w:date="2023-11-16T14:12:00Z">
        <w:r w:rsidDel="00810959">
          <w:delText>2021</w:delText>
        </w:r>
      </w:del>
      <w:r>
        <w:t xml:space="preserve"> et al.</w:t>
      </w:r>
      <w:hyperlink w:anchor="ref-otal2021">
        <w:r>
          <w:rPr>
            <w:rStyle w:val="Hipervnculo"/>
            <w:vertAlign w:val="superscript"/>
          </w:rPr>
          <w:t>116</w:t>
        </w:r>
      </w:hyperlink>
      <w:r>
        <w:t xml:space="preserve"> presentaron </w:t>
      </w:r>
      <w:del w:id="494" w:author="Javier Vijande Asenjo" w:date="2023-11-16T14:13:00Z">
        <w:r w:rsidDel="00810959">
          <w:delText xml:space="preserve">en la reunión de la </w:delText>
        </w:r>
      </w:del>
      <w:del w:id="495" w:author="Javier Vijande Asenjo" w:date="2023-11-16T11:35:00Z">
        <w:r w:rsidDel="008A6B14">
          <w:delText>American Brachytherapy Society (</w:delText>
        </w:r>
      </w:del>
      <w:del w:id="496" w:author="Javier Vijande Asenjo" w:date="2023-11-16T14:13:00Z">
        <w:r w:rsidDel="00810959">
          <w:delText>ABS</w:delText>
        </w:r>
      </w:del>
      <w:del w:id="497" w:author="Javier Vijande Asenjo" w:date="2023-11-16T11:35:00Z">
        <w:r w:rsidDel="008A6B14">
          <w:delText>)</w:delText>
        </w:r>
      </w:del>
      <w:del w:id="498" w:author="Javier Vijande Asenjo" w:date="2023-11-16T14:13:00Z">
        <w:r w:rsidDel="00810959">
          <w:delText xml:space="preserve"> </w:delText>
        </w:r>
      </w:del>
      <w:r>
        <w:t>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117</w:t>
        </w:r>
      </w:hyperlink>
      <w:r>
        <w:t xml:space="preserve"> y además de las soluciones aportadas en Otal</w:t>
      </w:r>
      <w:del w:id="499" w:author="Javier Vijande Asenjo" w:date="2023-11-16T14:13:00Z">
        <w:r w:rsidDel="00810959">
          <w:delText>2019_p</w:delText>
        </w:r>
      </w:del>
      <w:r>
        <w:t xml:space="preserve"> et </w:t>
      </w:r>
      <w:commentRangeStart w:id="500"/>
      <w:r>
        <w:t>al</w:t>
      </w:r>
      <w:commentRangeEnd w:id="500"/>
      <w:r w:rsidR="00810959">
        <w:rPr>
          <w:rStyle w:val="Refdecomentario"/>
        </w:rPr>
        <w:commentReference w:id="500"/>
      </w:r>
      <w:r>
        <w:t xml:space="preserve">., ha sido añadida una herramienta que permite la reconstrucción de la parte intersticial a partir de la parte intracavitaria. Las ideas principales para la construcción de la herramienta son las aportadas en el artículo de </w:t>
      </w:r>
      <w:commentRangeStart w:id="501"/>
      <w:r>
        <w:t>Otal2017</w:t>
      </w:r>
      <w:commentRangeEnd w:id="501"/>
      <w:r w:rsidR="00810959">
        <w:rPr>
          <w:rStyle w:val="Refdecomentario"/>
        </w:rPr>
        <w:commentReference w:id="501"/>
      </w:r>
      <w:r>
        <w:t>.</w:t>
      </w:r>
    </w:p>
    <w:p w14:paraId="2308C346" w14:textId="77777777" w:rsidR="009574C6" w:rsidRDefault="00E223CA" w:rsidP="00610AC2">
      <w:pPr>
        <w:pStyle w:val="Textoindependiente"/>
        <w:jc w:val="both"/>
      </w:pPr>
      <w:r>
        <w:t>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figura 5.6 (a)</w:t>
        </w:r>
      </w:hyperlink>
      <w:r>
        <w:t xml:space="preserve">). El punto de </w:t>
      </w:r>
      <w:r>
        <w:lastRenderedPageBreak/>
        <w:t>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figura 5.6 (b)</w:t>
        </w:r>
      </w:hyperlink>
      <w:r>
        <w:t>).</w:t>
      </w:r>
    </w:p>
    <w:tbl>
      <w:tblPr>
        <w:tblStyle w:val="Table"/>
        <w:tblW w:w="5000" w:type="pct"/>
        <w:tblLook w:val="0000" w:firstRow="0" w:lastRow="0" w:firstColumn="0" w:lastColumn="0" w:noHBand="0" w:noVBand="0"/>
      </w:tblPr>
      <w:tblGrid>
        <w:gridCol w:w="8639"/>
      </w:tblGrid>
      <w:tr w:rsidR="009574C6" w14:paraId="53776BC1" w14:textId="77777777">
        <w:tc>
          <w:tcPr>
            <w:tcW w:w="0" w:type="auto"/>
          </w:tcPr>
          <w:tbl>
            <w:tblPr>
              <w:tblStyle w:val="Table"/>
              <w:tblW w:w="5000" w:type="pct"/>
              <w:tblLook w:val="0000" w:firstRow="0" w:lastRow="0" w:firstColumn="0" w:lastColumn="0" w:noHBand="0" w:noVBand="0"/>
            </w:tblPr>
            <w:tblGrid>
              <w:gridCol w:w="8075"/>
              <w:gridCol w:w="348"/>
            </w:tblGrid>
            <w:tr w:rsidR="009574C6" w14:paraId="35136F46" w14:textId="77777777">
              <w:tc>
                <w:tcPr>
                  <w:tcW w:w="0" w:type="auto"/>
                </w:tcPr>
                <w:tbl>
                  <w:tblPr>
                    <w:tblStyle w:val="Table"/>
                    <w:tblW w:w="5000" w:type="pct"/>
                    <w:tblLook w:val="0000" w:firstRow="0" w:lastRow="0" w:firstColumn="0" w:lastColumn="0" w:noHBand="0" w:noVBand="0"/>
                  </w:tblPr>
                  <w:tblGrid>
                    <w:gridCol w:w="7859"/>
                  </w:tblGrid>
                  <w:tr w:rsidR="009574C6" w14:paraId="32C8AE15" w14:textId="77777777">
                    <w:tc>
                      <w:tcPr>
                        <w:tcW w:w="0" w:type="auto"/>
                      </w:tcPr>
                      <w:p w14:paraId="22380EBA" w14:textId="77777777" w:rsidR="009574C6" w:rsidRDefault="00E223CA" w:rsidP="00610AC2">
                        <w:pPr>
                          <w:jc w:val="both"/>
                        </w:pPr>
                        <w:bookmarkStart w:id="502" w:name="fig-utrecht2"/>
                        <w:bookmarkStart w:id="503" w:name="fig-utrecht"/>
                        <w:r>
                          <w:rPr>
                            <w:noProof/>
                            <w:lang w:val="es-ES"/>
                          </w:rPr>
                          <w:drawing>
                            <wp:inline distT="0" distB="0" distL="0" distR="0" wp14:anchorId="232A66C8" wp14:editId="2CB5D3AF">
                              <wp:extent cx="2971800" cy="138818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mg/utrecht2.png"/>
                                      <pic:cNvPicPr>
                                        <a:picLocks noChangeAspect="1" noChangeArrowheads="1"/>
                                      </pic:cNvPicPr>
                                    </pic:nvPicPr>
                                    <pic:blipFill>
                                      <a:blip r:embed="rId52"/>
                                      <a:stretch>
                                        <a:fillRect/>
                                      </a:stretch>
                                    </pic:blipFill>
                                    <pic:spPr bwMode="auto">
                                      <a:xfrm>
                                        <a:off x="0" y="0"/>
                                        <a:ext cx="2971800" cy="1388181"/>
                                      </a:xfrm>
                                      <a:prstGeom prst="rect">
                                        <a:avLst/>
                                      </a:prstGeom>
                                      <a:noFill/>
                                      <a:ln w="9525">
                                        <a:noFill/>
                                        <a:headEnd/>
                                        <a:tailEnd/>
                                      </a:ln>
                                    </pic:spPr>
                                  </pic:pic>
                                </a:graphicData>
                              </a:graphic>
                            </wp:inline>
                          </w:drawing>
                        </w:r>
                      </w:p>
                      <w:p w14:paraId="5B99B52F" w14:textId="77777777" w:rsidR="009574C6" w:rsidRPr="009D45E6" w:rsidRDefault="00E223CA" w:rsidP="00610AC2">
                        <w:pPr>
                          <w:pStyle w:val="ImageCaption"/>
                          <w:spacing w:before="200"/>
                          <w:jc w:val="both"/>
                          <w:rPr>
                            <w:lang w:val="es-ES"/>
                          </w:rPr>
                        </w:pPr>
                        <w:r w:rsidRPr="009D45E6">
                          <w:rPr>
                            <w:lang w:val="es-ES"/>
                          </w:rPr>
                          <w:t>(a) Formulario con la información del implante</w:t>
                        </w:r>
                      </w:p>
                    </w:tc>
                    <w:bookmarkEnd w:id="502"/>
                  </w:tr>
                </w:tbl>
                <w:p w14:paraId="57CB2595" w14:textId="77777777" w:rsidR="009574C6" w:rsidRPr="009D45E6" w:rsidRDefault="009574C6" w:rsidP="00610AC2">
                  <w:pPr>
                    <w:jc w:val="both"/>
                    <w:rPr>
                      <w:lang w:val="es-ES"/>
                    </w:rPr>
                  </w:pPr>
                </w:p>
              </w:tc>
              <w:tc>
                <w:tcPr>
                  <w:tcW w:w="0" w:type="auto"/>
                </w:tcPr>
                <w:p w14:paraId="276DA9AF" w14:textId="77777777" w:rsidR="009574C6" w:rsidRPr="009D45E6" w:rsidRDefault="00E223CA" w:rsidP="00610AC2">
                  <w:pPr>
                    <w:jc w:val="both"/>
                    <w:rPr>
                      <w:lang w:val="es-ES"/>
                    </w:rPr>
                  </w:pPr>
                  <w:r w:rsidRPr="009D45E6">
                    <w:rPr>
                      <w:lang w:val="es-ES"/>
                    </w:rPr>
                    <w:t xml:space="preserve"> </w:t>
                  </w:r>
                </w:p>
              </w:tc>
            </w:tr>
          </w:tbl>
          <w:p w14:paraId="45A09BF5"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BBE57C2" w14:textId="77777777">
              <w:tc>
                <w:tcPr>
                  <w:tcW w:w="0" w:type="auto"/>
                </w:tcPr>
                <w:tbl>
                  <w:tblPr>
                    <w:tblStyle w:val="Table"/>
                    <w:tblW w:w="5000" w:type="pct"/>
                    <w:tblLook w:val="0000" w:firstRow="0" w:lastRow="0" w:firstColumn="0" w:lastColumn="0" w:noHBand="0" w:noVBand="0"/>
                  </w:tblPr>
                  <w:tblGrid>
                    <w:gridCol w:w="4896"/>
                  </w:tblGrid>
                  <w:tr w:rsidR="009574C6" w14:paraId="5445A038" w14:textId="77777777">
                    <w:tc>
                      <w:tcPr>
                        <w:tcW w:w="0" w:type="auto"/>
                      </w:tcPr>
                      <w:p w14:paraId="3D8BE371" w14:textId="77777777" w:rsidR="009574C6" w:rsidRDefault="00E223CA" w:rsidP="00610AC2">
                        <w:pPr>
                          <w:jc w:val="both"/>
                        </w:pPr>
                        <w:bookmarkStart w:id="504" w:name="fig-utrecht3"/>
                        <w:r>
                          <w:rPr>
                            <w:noProof/>
                            <w:lang w:val="es-ES"/>
                          </w:rPr>
                          <w:drawing>
                            <wp:inline distT="0" distB="0" distL="0" distR="0" wp14:anchorId="5686AFEC" wp14:editId="0817D84A">
                              <wp:extent cx="2971800" cy="1466744"/>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g/utrecht3.png"/>
                                      <pic:cNvPicPr>
                                        <a:picLocks noChangeAspect="1" noChangeArrowheads="1"/>
                                      </pic:cNvPicPr>
                                    </pic:nvPicPr>
                                    <pic:blipFill>
                                      <a:blip r:embed="rId53"/>
                                      <a:stretch>
                                        <a:fillRect/>
                                      </a:stretch>
                                    </pic:blipFill>
                                    <pic:spPr bwMode="auto">
                                      <a:xfrm>
                                        <a:off x="0" y="0"/>
                                        <a:ext cx="2971800" cy="1466744"/>
                                      </a:xfrm>
                                      <a:prstGeom prst="rect">
                                        <a:avLst/>
                                      </a:prstGeom>
                                      <a:noFill/>
                                      <a:ln w="9525">
                                        <a:noFill/>
                                        <a:headEnd/>
                                        <a:tailEnd/>
                                      </a:ln>
                                    </pic:spPr>
                                  </pic:pic>
                                </a:graphicData>
                              </a:graphic>
                            </wp:inline>
                          </w:drawing>
                        </w:r>
                      </w:p>
                      <w:p w14:paraId="3AA12CEF" w14:textId="77777777" w:rsidR="009574C6" w:rsidRPr="009D45E6" w:rsidRDefault="00E223CA" w:rsidP="00610AC2">
                        <w:pPr>
                          <w:pStyle w:val="ImageCaption"/>
                          <w:spacing w:before="200"/>
                          <w:jc w:val="both"/>
                          <w:rPr>
                            <w:lang w:val="es-ES"/>
                          </w:rPr>
                        </w:pPr>
                        <w:r w:rsidRPr="009D45E6">
                          <w:rPr>
                            <w:lang w:val="es-ES"/>
                          </w:rPr>
                          <w:t>(b) Vista en 3DSlicer del implante completo</w:t>
                        </w:r>
                      </w:p>
                    </w:tc>
                    <w:bookmarkEnd w:id="504"/>
                  </w:tr>
                </w:tbl>
                <w:p w14:paraId="0E20648E" w14:textId="77777777" w:rsidR="009574C6" w:rsidRPr="009D45E6" w:rsidRDefault="009574C6" w:rsidP="00610AC2">
                  <w:pPr>
                    <w:jc w:val="both"/>
                    <w:rPr>
                      <w:lang w:val="es-ES"/>
                    </w:rPr>
                  </w:pPr>
                </w:p>
              </w:tc>
            </w:tr>
          </w:tbl>
          <w:p w14:paraId="20395B7C" w14:textId="77777777" w:rsidR="009574C6" w:rsidRPr="009D45E6" w:rsidRDefault="00E223CA" w:rsidP="00610AC2">
            <w:pPr>
              <w:pStyle w:val="ImageCaption"/>
              <w:spacing w:before="200"/>
              <w:jc w:val="both"/>
              <w:rPr>
                <w:lang w:val="es-ES"/>
              </w:rPr>
            </w:pPr>
            <w:r w:rsidRPr="009D45E6">
              <w:rPr>
                <w:lang w:val="es-ES"/>
              </w:rPr>
              <w:t>Figura 5.6: Herramienta en 3DSlicer para la reconstrucción del aplicador Utrecht</w:t>
            </w:r>
          </w:p>
        </w:tc>
        <w:bookmarkEnd w:id="503"/>
      </w:tr>
    </w:tbl>
    <w:p w14:paraId="276D9E6F" w14:textId="77777777" w:rsidR="009574C6" w:rsidRDefault="00E223CA" w:rsidP="00610AC2">
      <w:pPr>
        <w:pStyle w:val="Textoindependiente"/>
        <w:jc w:val="both"/>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hyperlink r:id="rId54">
        <w:r>
          <w:rPr>
            <w:rStyle w:val="Hipervnculo"/>
          </w:rPr>
          <w:t>Youtube</w:t>
        </w:r>
      </w:hyperlink>
      <w:r>
        <w:t>.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14:paraId="3363E191" w14:textId="54F04CC4" w:rsidR="009574C6" w:rsidRDefault="00E223CA" w:rsidP="00610AC2">
      <w:pPr>
        <w:pStyle w:val="Textoindependiente"/>
        <w:jc w:val="both"/>
      </w:pPr>
      <w:r>
        <w:lastRenderedPageBreak/>
        <w:t>El desarrollo de todas la</w:t>
      </w:r>
      <w:r w:rsidR="009D45E6">
        <w:t>s</w:t>
      </w:r>
      <w:r>
        <w:t xml:space="preserve">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w:t>
      </w:r>
      <w:commentRangeStart w:id="505"/>
      <w:commentRangeStart w:id="506"/>
      <w:r>
        <w:t>Otal2022</w:t>
      </w:r>
      <w:commentRangeEnd w:id="505"/>
      <w:r w:rsidR="00810959">
        <w:rPr>
          <w:rStyle w:val="Refdecomentario"/>
        </w:rPr>
        <w:commentReference w:id="505"/>
      </w:r>
      <w:commentRangeEnd w:id="506"/>
      <w:r w:rsidR="00810959">
        <w:rPr>
          <w:rStyle w:val="Refdecomentario"/>
        </w:rPr>
        <w:commentReference w:id="506"/>
      </w:r>
      <w:r>
        <w:t>.</w:t>
      </w:r>
    </w:p>
    <w:p w14:paraId="5022CC65" w14:textId="6A9ABB15" w:rsidR="00DA0EBD" w:rsidRDefault="00DA0EBD" w:rsidP="00610AC2">
      <w:pPr>
        <w:spacing w:after="0"/>
        <w:jc w:val="both"/>
      </w:pPr>
      <w:r>
        <w:br w:type="page"/>
      </w:r>
    </w:p>
    <w:p w14:paraId="4D081787" w14:textId="77777777" w:rsidR="00DA0EBD" w:rsidRDefault="00DA0EBD" w:rsidP="00610AC2">
      <w:pPr>
        <w:pStyle w:val="Textoindependiente"/>
        <w:jc w:val="both"/>
      </w:pPr>
    </w:p>
    <w:p w14:paraId="19D137F8" w14:textId="77777777" w:rsidR="009574C6" w:rsidRPr="007126FF" w:rsidRDefault="00E223CA" w:rsidP="00610AC2">
      <w:pPr>
        <w:pStyle w:val="Ttulo1"/>
        <w:jc w:val="both"/>
        <w:rPr>
          <w:lang w:val="en-US"/>
        </w:rPr>
      </w:pPr>
      <w:bookmarkStart w:id="507" w:name="_Toc148271506"/>
      <w:bookmarkStart w:id="508" w:name="bibliografía"/>
      <w:bookmarkEnd w:id="449"/>
      <w:bookmarkEnd w:id="465"/>
      <w:proofErr w:type="spellStart"/>
      <w:r w:rsidRPr="007126FF">
        <w:rPr>
          <w:lang w:val="en-US"/>
        </w:rPr>
        <w:t>Bibliografía</w:t>
      </w:r>
      <w:bookmarkEnd w:id="507"/>
      <w:proofErr w:type="spellEnd"/>
    </w:p>
    <w:p w14:paraId="0A5CD2BB" w14:textId="77777777" w:rsidR="009574C6" w:rsidRPr="007126FF" w:rsidRDefault="00E223CA" w:rsidP="00610AC2">
      <w:pPr>
        <w:jc w:val="both"/>
        <w:rPr>
          <w:lang w:val="en-US"/>
        </w:rPr>
      </w:pPr>
      <w:bookmarkStart w:id="509" w:name="ref-goodwin1968"/>
      <w:bookmarkStart w:id="510" w:name="refs"/>
      <w:r w:rsidRPr="007126FF">
        <w:rPr>
          <w:lang w:val="en-US"/>
        </w:rPr>
        <w:t xml:space="preserve">1. </w:t>
      </w:r>
      <w:r w:rsidRPr="007126FF">
        <w:rPr>
          <w:lang w:val="en-US"/>
        </w:rPr>
        <w:tab/>
        <w:t xml:space="preserve">Goodwin PN. Radium Dosage: The Manchester </w:t>
      </w:r>
      <w:proofErr w:type="spellStart"/>
      <w:r w:rsidRPr="007126FF">
        <w:rPr>
          <w:lang w:val="en-US"/>
        </w:rPr>
        <w:t>SystemRadium</w:t>
      </w:r>
      <w:proofErr w:type="spellEnd"/>
      <w:r w:rsidRPr="007126FF">
        <w:rPr>
          <w:lang w:val="en-US"/>
        </w:rPr>
        <w:t xml:space="preserve"> Dosage: The Manchester System. Edited </w:t>
      </w:r>
      <w:proofErr w:type="spellStart"/>
      <w:r w:rsidRPr="007126FF">
        <w:rPr>
          <w:lang w:val="en-US"/>
        </w:rPr>
        <w:t>byMeredithW</w:t>
      </w:r>
      <w:proofErr w:type="spellEnd"/>
      <w:r w:rsidRPr="007126FF">
        <w:rPr>
          <w:lang w:val="en-US"/>
        </w:rPr>
        <w:t xml:space="preserve">. J., D. Sc., F. Inst. P. Compiled from articles </w:t>
      </w:r>
      <w:proofErr w:type="spellStart"/>
      <w:proofErr w:type="gramStart"/>
      <w:r w:rsidRPr="007126FF">
        <w:rPr>
          <w:lang w:val="en-US"/>
        </w:rPr>
        <w:t>byPatersonRalston,SpiersF</w:t>
      </w:r>
      <w:proofErr w:type="spellEnd"/>
      <w:proofErr w:type="gramEnd"/>
      <w:r w:rsidRPr="007126FF">
        <w:rPr>
          <w:lang w:val="en-US"/>
        </w:rPr>
        <w:t xml:space="preserve">. </w:t>
      </w:r>
      <w:proofErr w:type="gramStart"/>
      <w:r w:rsidRPr="007126FF">
        <w:rPr>
          <w:lang w:val="en-US"/>
        </w:rPr>
        <w:t>W.,</w:t>
      </w:r>
      <w:proofErr w:type="spellStart"/>
      <w:r w:rsidRPr="007126FF">
        <w:rPr>
          <w:lang w:val="en-US"/>
        </w:rPr>
        <w:t>StephensonS</w:t>
      </w:r>
      <w:proofErr w:type="spellEnd"/>
      <w:proofErr w:type="gramEnd"/>
      <w:r w:rsidRPr="007126FF">
        <w:rPr>
          <w:lang w:val="en-US"/>
        </w:rPr>
        <w:t xml:space="preserve">. </w:t>
      </w:r>
      <w:proofErr w:type="spellStart"/>
      <w:proofErr w:type="gramStart"/>
      <w:r w:rsidRPr="007126FF">
        <w:rPr>
          <w:lang w:val="en-US"/>
        </w:rPr>
        <w:t>K,ParkerH</w:t>
      </w:r>
      <w:proofErr w:type="spellEnd"/>
      <w:proofErr w:type="gramEnd"/>
      <w:r w:rsidRPr="007126FF">
        <w:rPr>
          <w:lang w:val="en-US"/>
        </w:rPr>
        <w:t xml:space="preserve">. </w:t>
      </w:r>
      <w:proofErr w:type="gramStart"/>
      <w:r w:rsidRPr="007126FF">
        <w:rPr>
          <w:lang w:val="en-US"/>
        </w:rPr>
        <w:t>M.,</w:t>
      </w:r>
      <w:proofErr w:type="spellStart"/>
      <w:r w:rsidRPr="007126FF">
        <w:rPr>
          <w:lang w:val="en-US"/>
        </w:rPr>
        <w:t>TodM</w:t>
      </w:r>
      <w:proofErr w:type="spellEnd"/>
      <w:proofErr w:type="gramEnd"/>
      <w:r w:rsidRPr="007126FF">
        <w:rPr>
          <w:lang w:val="en-US"/>
        </w:rPr>
        <w:t xml:space="preserve">. C., </w:t>
      </w:r>
      <w:proofErr w:type="spellStart"/>
      <w:r w:rsidRPr="007126FF">
        <w:rPr>
          <w:lang w:val="en-US"/>
        </w:rPr>
        <w:t>andMeredithW</w:t>
      </w:r>
      <w:proofErr w:type="spellEnd"/>
      <w:r w:rsidRPr="007126FF">
        <w:rPr>
          <w:lang w:val="en-US"/>
        </w:rPr>
        <w:t xml:space="preserve">. </w:t>
      </w:r>
      <w:proofErr w:type="gramStart"/>
      <w:r w:rsidRPr="007126FF">
        <w:rPr>
          <w:lang w:val="en-US"/>
        </w:rPr>
        <w:t>J..</w:t>
      </w:r>
      <w:proofErr w:type="gramEnd"/>
      <w:r w:rsidRPr="007126FF">
        <w:rPr>
          <w:lang w:val="en-US"/>
        </w:rPr>
        <w:t xml:space="preserve"> Cloth, $8.75; 42s. Pp. 170, with 66 figures. Edinburgh, E. &amp; S. Livingstone; Baltimore, Md., Williams &amp; Wilkins Co., 2d ed., 1967. </w:t>
      </w:r>
      <w:r w:rsidRPr="007126FF">
        <w:rPr>
          <w:i/>
          <w:iCs/>
          <w:lang w:val="en-US"/>
        </w:rPr>
        <w:t>Radiology</w:t>
      </w:r>
      <w:r w:rsidRPr="007126FF">
        <w:rPr>
          <w:lang w:val="en-US"/>
        </w:rPr>
        <w:t>. 1968;91(1):175-175. doi:</w:t>
      </w:r>
      <w:r w:rsidR="00000000">
        <w:fldChar w:fldCharType="begin"/>
      </w:r>
      <w:r w:rsidR="00000000" w:rsidRPr="00383AA8">
        <w:rPr>
          <w:lang w:val="en-US"/>
          <w:rPrChange w:id="511" w:author="Antonio Otal Palacin" w:date="2023-11-18T17:49:00Z">
            <w:rPr/>
          </w:rPrChange>
        </w:rPr>
        <w:instrText>HYPERLINK "https://doi.org/10.1148/91.1.175a" \h</w:instrText>
      </w:r>
      <w:r w:rsidR="00000000">
        <w:fldChar w:fldCharType="separate"/>
      </w:r>
      <w:r w:rsidRPr="007126FF">
        <w:rPr>
          <w:rStyle w:val="Hipervnculo"/>
          <w:lang w:val="en-US"/>
        </w:rPr>
        <w:t>10.1148/91.1.175a</w:t>
      </w:r>
      <w:r w:rsidR="00000000">
        <w:rPr>
          <w:rStyle w:val="Hipervnculo"/>
          <w:lang w:val="en-US"/>
        </w:rPr>
        <w:fldChar w:fldCharType="end"/>
      </w:r>
    </w:p>
    <w:p w14:paraId="260CF4CD" w14:textId="77777777" w:rsidR="009574C6" w:rsidRPr="007126FF" w:rsidRDefault="00E223CA" w:rsidP="00610AC2">
      <w:pPr>
        <w:jc w:val="both"/>
        <w:rPr>
          <w:lang w:val="en-US"/>
        </w:rPr>
      </w:pPr>
      <w:bookmarkStart w:id="512" w:name="ref-adosage1934"/>
      <w:bookmarkEnd w:id="509"/>
      <w:r w:rsidRPr="007126FF">
        <w:rPr>
          <w:lang w:val="en-US"/>
        </w:rPr>
        <w:t xml:space="preserve">2. </w:t>
      </w:r>
      <w:r w:rsidRPr="007126FF">
        <w:rPr>
          <w:lang w:val="en-US"/>
        </w:rPr>
        <w:tab/>
        <w:t xml:space="preserve">A Dosage System for Gamma Ray Therapy. </w:t>
      </w:r>
      <w:r w:rsidRPr="007126FF">
        <w:rPr>
          <w:i/>
          <w:iCs/>
          <w:lang w:val="en-US"/>
        </w:rPr>
        <w:t>The British Journal of Radiology</w:t>
      </w:r>
      <w:r w:rsidRPr="007126FF">
        <w:rPr>
          <w:lang w:val="en-US"/>
        </w:rPr>
        <w:t>. 1934;7(82):578-579. doi:</w:t>
      </w:r>
      <w:r w:rsidR="00000000">
        <w:fldChar w:fldCharType="begin"/>
      </w:r>
      <w:r w:rsidR="00000000" w:rsidRPr="00383AA8">
        <w:rPr>
          <w:lang w:val="en-US"/>
          <w:rPrChange w:id="513" w:author="Antonio Otal Palacin" w:date="2023-11-18T17:49:00Z">
            <w:rPr/>
          </w:rPrChange>
        </w:rPr>
        <w:instrText>HYPERLINK "https://doi.org/10.1259/0007-1285-7-82-578" \h</w:instrText>
      </w:r>
      <w:r w:rsidR="00000000">
        <w:fldChar w:fldCharType="separate"/>
      </w:r>
      <w:r w:rsidRPr="007126FF">
        <w:rPr>
          <w:rStyle w:val="Hipervnculo"/>
          <w:lang w:val="en-US"/>
        </w:rPr>
        <w:t>10.1259/0007-1285-7-82-578</w:t>
      </w:r>
      <w:r w:rsidR="00000000">
        <w:rPr>
          <w:rStyle w:val="Hipervnculo"/>
          <w:lang w:val="en-US"/>
        </w:rPr>
        <w:fldChar w:fldCharType="end"/>
      </w:r>
    </w:p>
    <w:p w14:paraId="5A181E09" w14:textId="77777777" w:rsidR="009574C6" w:rsidRPr="007126FF" w:rsidRDefault="00E223CA" w:rsidP="00610AC2">
      <w:pPr>
        <w:jc w:val="both"/>
        <w:rPr>
          <w:lang w:val="en-US"/>
        </w:rPr>
      </w:pPr>
      <w:bookmarkStart w:id="514" w:name="ref-parker1938"/>
      <w:bookmarkEnd w:id="512"/>
      <w:r w:rsidRPr="007126FF">
        <w:rPr>
          <w:lang w:val="en-US"/>
        </w:rPr>
        <w:t xml:space="preserve">3. </w:t>
      </w:r>
      <w:r w:rsidRPr="007126FF">
        <w:rPr>
          <w:lang w:val="en-US"/>
        </w:rPr>
        <w:tab/>
        <w:t xml:space="preserve">Parker HM. A Dosage System for Interstitial Radium Therapy. Part </w:t>
      </w:r>
      <w:proofErr w:type="spellStart"/>
      <w:r w:rsidRPr="007126FF">
        <w:rPr>
          <w:lang w:val="en-US"/>
        </w:rPr>
        <w:t>IIPhysical</w:t>
      </w:r>
      <w:proofErr w:type="spellEnd"/>
      <w:r w:rsidRPr="007126FF">
        <w:rPr>
          <w:lang w:val="en-US"/>
        </w:rPr>
        <w:t xml:space="preserve"> Aspects. </w:t>
      </w:r>
      <w:r w:rsidRPr="007126FF">
        <w:rPr>
          <w:i/>
          <w:iCs/>
          <w:lang w:val="en-US"/>
        </w:rPr>
        <w:t>The British Journal of Radiology</w:t>
      </w:r>
      <w:r w:rsidRPr="007126FF">
        <w:rPr>
          <w:lang w:val="en-US"/>
        </w:rPr>
        <w:t>. 1938;11(125):313-340. doi:</w:t>
      </w:r>
      <w:r w:rsidR="00000000">
        <w:fldChar w:fldCharType="begin"/>
      </w:r>
      <w:r w:rsidR="00000000" w:rsidRPr="00383AA8">
        <w:rPr>
          <w:lang w:val="en-US"/>
          <w:rPrChange w:id="515" w:author="Antonio Otal Palacin" w:date="2023-11-18T17:49:00Z">
            <w:rPr/>
          </w:rPrChange>
        </w:rPr>
        <w:instrText>HYPERLINK "https://doi.org/10.1259/0007-1285-11-125-313" \h</w:instrText>
      </w:r>
      <w:r w:rsidR="00000000">
        <w:fldChar w:fldCharType="separate"/>
      </w:r>
      <w:r w:rsidRPr="007126FF">
        <w:rPr>
          <w:rStyle w:val="Hipervnculo"/>
          <w:lang w:val="en-US"/>
        </w:rPr>
        <w:t>10.1259/0007-1285-11-125-313</w:t>
      </w:r>
      <w:r w:rsidR="00000000">
        <w:rPr>
          <w:rStyle w:val="Hipervnculo"/>
          <w:lang w:val="en-US"/>
        </w:rPr>
        <w:fldChar w:fldCharType="end"/>
      </w:r>
    </w:p>
    <w:p w14:paraId="6A4516A2" w14:textId="77777777" w:rsidR="009574C6" w:rsidRPr="007126FF" w:rsidRDefault="00E223CA" w:rsidP="00610AC2">
      <w:pPr>
        <w:jc w:val="both"/>
        <w:rPr>
          <w:lang w:val="en-US"/>
        </w:rPr>
      </w:pPr>
      <w:bookmarkStart w:id="516" w:name="ref-thetrea1949b"/>
      <w:bookmarkEnd w:id="514"/>
      <w:r w:rsidRPr="007126FF">
        <w:rPr>
          <w:lang w:val="en-US"/>
        </w:rPr>
        <w:t xml:space="preserve">4. </w:t>
      </w:r>
      <w:r w:rsidRPr="007126FF">
        <w:rPr>
          <w:lang w:val="en-US"/>
        </w:rPr>
        <w:tab/>
        <w:t xml:space="preserve">The Treatment of Malignant Disease by Radium and X-Rays, </w:t>
      </w:r>
      <w:proofErr w:type="gramStart"/>
      <w:r w:rsidRPr="007126FF">
        <w:rPr>
          <w:lang w:val="en-US"/>
        </w:rPr>
        <w:t>Being</w:t>
      </w:r>
      <w:proofErr w:type="gramEnd"/>
      <w:r w:rsidRPr="007126FF">
        <w:rPr>
          <w:lang w:val="en-US"/>
        </w:rPr>
        <w:t xml:space="preserve"> a Practice of </w:t>
      </w:r>
      <w:proofErr w:type="spellStart"/>
      <w:r w:rsidRPr="007126FF">
        <w:rPr>
          <w:lang w:val="en-US"/>
        </w:rPr>
        <w:t>RadiotherapyThe</w:t>
      </w:r>
      <w:proofErr w:type="spellEnd"/>
      <w:r w:rsidRPr="007126FF">
        <w:rPr>
          <w:lang w:val="en-US"/>
        </w:rPr>
        <w:t xml:space="preserve"> Treatment of Malignant Disease by Radium and X-Rays, Being a Practice of Radiotherapy. By </w:t>
      </w:r>
      <w:proofErr w:type="spellStart"/>
      <w:r w:rsidRPr="007126FF">
        <w:rPr>
          <w:lang w:val="en-US"/>
        </w:rPr>
        <w:t>PatersonRalston</w:t>
      </w:r>
      <w:proofErr w:type="spellEnd"/>
      <w:r w:rsidRPr="007126FF">
        <w:rPr>
          <w:lang w:val="en-US"/>
        </w:rPr>
        <w:t xml:space="preserve">, M.C., M.D., F.R.C.S.E., D.M.R.E., F.F.R., Christie Hospital and Holt Radium Institute, Manchester. A volume of 622 pages, with numerous figures, tables, and charts. Published by Butler and Tanner, Ltd., Frome and London </w:t>
      </w:r>
      <w:proofErr w:type="gramStart"/>
      <w:r w:rsidRPr="007126FF">
        <w:rPr>
          <w:lang w:val="en-US"/>
        </w:rPr>
        <w:t>The</w:t>
      </w:r>
      <w:proofErr w:type="gramEnd"/>
      <w:r w:rsidRPr="007126FF">
        <w:rPr>
          <w:lang w:val="en-US"/>
        </w:rPr>
        <w:t xml:space="preserve"> Williams &amp; Wilkins Co., Baltimore, 1948. Price $11.00. </w:t>
      </w:r>
      <w:r w:rsidRPr="007126FF">
        <w:rPr>
          <w:i/>
          <w:iCs/>
          <w:lang w:val="en-US"/>
        </w:rPr>
        <w:t>Radiology</w:t>
      </w:r>
      <w:r w:rsidRPr="007126FF">
        <w:rPr>
          <w:lang w:val="en-US"/>
        </w:rPr>
        <w:t>. 1949;52(1):125-125. doi:</w:t>
      </w:r>
      <w:r w:rsidR="00000000">
        <w:fldChar w:fldCharType="begin"/>
      </w:r>
      <w:r w:rsidR="00000000" w:rsidRPr="00383AA8">
        <w:rPr>
          <w:lang w:val="en-US"/>
          <w:rPrChange w:id="517" w:author="Antonio Otal Palacin" w:date="2023-11-18T17:49:00Z">
            <w:rPr/>
          </w:rPrChange>
        </w:rPr>
        <w:instrText>HYPERLINK "https://doi.org/10.1148/52.1.125a" \h</w:instrText>
      </w:r>
      <w:r w:rsidR="00000000">
        <w:fldChar w:fldCharType="separate"/>
      </w:r>
      <w:r w:rsidRPr="007126FF">
        <w:rPr>
          <w:rStyle w:val="Hipervnculo"/>
          <w:lang w:val="en-US"/>
        </w:rPr>
        <w:t>10.1148/52.1.125a</w:t>
      </w:r>
      <w:r w:rsidR="00000000">
        <w:rPr>
          <w:rStyle w:val="Hipervnculo"/>
          <w:lang w:val="en-US"/>
        </w:rPr>
        <w:fldChar w:fldCharType="end"/>
      </w:r>
    </w:p>
    <w:p w14:paraId="77823D1C" w14:textId="77777777" w:rsidR="009574C6" w:rsidRPr="007126FF" w:rsidRDefault="00E223CA" w:rsidP="00610AC2">
      <w:pPr>
        <w:jc w:val="both"/>
        <w:rPr>
          <w:lang w:val="en-US"/>
        </w:rPr>
      </w:pPr>
      <w:bookmarkStart w:id="518" w:name="ref-jemal2008"/>
      <w:bookmarkEnd w:id="516"/>
      <w:r w:rsidRPr="007126FF">
        <w:rPr>
          <w:lang w:val="en-US"/>
        </w:rPr>
        <w:t xml:space="preserve">5. </w:t>
      </w:r>
      <w:r w:rsidRPr="007126FF">
        <w:rPr>
          <w:lang w:val="en-US"/>
        </w:rPr>
        <w:tab/>
        <w:t xml:space="preserve">Jemal A, Siegel R, Ward E, et al. Cancer Statistics, 2008. </w:t>
      </w:r>
      <w:r w:rsidRPr="007126FF">
        <w:rPr>
          <w:i/>
          <w:iCs/>
          <w:lang w:val="en-US"/>
        </w:rPr>
        <w:t>CA: A Cancer Journal for Clinicians</w:t>
      </w:r>
      <w:r w:rsidRPr="007126FF">
        <w:rPr>
          <w:lang w:val="en-US"/>
        </w:rPr>
        <w:t>. 2008;58(2):71-96. doi:</w:t>
      </w:r>
      <w:r w:rsidR="00000000">
        <w:fldChar w:fldCharType="begin"/>
      </w:r>
      <w:r w:rsidR="00000000" w:rsidRPr="00383AA8">
        <w:rPr>
          <w:lang w:val="en-US"/>
          <w:rPrChange w:id="519" w:author="Antonio Otal Palacin" w:date="2023-11-18T17:49:00Z">
            <w:rPr/>
          </w:rPrChange>
        </w:rPr>
        <w:instrText>HYPERLINK "https://doi.org/10.3322/ca.2007.0010" \h</w:instrText>
      </w:r>
      <w:r w:rsidR="00000000">
        <w:fldChar w:fldCharType="separate"/>
      </w:r>
      <w:r w:rsidRPr="007126FF">
        <w:rPr>
          <w:rStyle w:val="Hipervnculo"/>
          <w:lang w:val="en-US"/>
        </w:rPr>
        <w:t>10.3322/ca.2007.0010</w:t>
      </w:r>
      <w:r w:rsidR="00000000">
        <w:rPr>
          <w:rStyle w:val="Hipervnculo"/>
          <w:lang w:val="en-US"/>
        </w:rPr>
        <w:fldChar w:fldCharType="end"/>
      </w:r>
    </w:p>
    <w:p w14:paraId="5A6F4977" w14:textId="77777777" w:rsidR="009574C6" w:rsidRPr="007126FF" w:rsidRDefault="00E223CA" w:rsidP="00610AC2">
      <w:pPr>
        <w:jc w:val="both"/>
        <w:rPr>
          <w:lang w:val="en-US"/>
        </w:rPr>
      </w:pPr>
      <w:bookmarkStart w:id="520" w:name="ref-tod1938"/>
      <w:bookmarkEnd w:id="518"/>
      <w:r w:rsidRPr="007126FF">
        <w:rPr>
          <w:lang w:val="en-US"/>
        </w:rPr>
        <w:t xml:space="preserve">6. </w:t>
      </w:r>
      <w:r w:rsidRPr="007126FF">
        <w:rPr>
          <w:lang w:val="en-US"/>
        </w:rPr>
        <w:tab/>
        <w:t xml:space="preserve">Tod MC, Meredith WJ. A Dosage System for Use in the Treatment of Cancer of the Uterine Cervix. </w:t>
      </w:r>
      <w:r w:rsidRPr="007126FF">
        <w:rPr>
          <w:i/>
          <w:iCs/>
          <w:lang w:val="en-US"/>
        </w:rPr>
        <w:t>The British Journal of Radiology</w:t>
      </w:r>
      <w:r w:rsidRPr="007126FF">
        <w:rPr>
          <w:lang w:val="en-US"/>
        </w:rPr>
        <w:t>. 1938;11(132):809-824. doi:</w:t>
      </w:r>
      <w:r w:rsidR="00000000">
        <w:fldChar w:fldCharType="begin"/>
      </w:r>
      <w:r w:rsidR="00000000" w:rsidRPr="00383AA8">
        <w:rPr>
          <w:lang w:val="en-US"/>
          <w:rPrChange w:id="521" w:author="Antonio Otal Palacin" w:date="2023-11-18T17:49:00Z">
            <w:rPr/>
          </w:rPrChange>
        </w:rPr>
        <w:instrText>HYPERLINK "https://doi.org/10.1259/0007-1285-11-132-809" \h</w:instrText>
      </w:r>
      <w:r w:rsidR="00000000">
        <w:fldChar w:fldCharType="separate"/>
      </w:r>
      <w:r w:rsidRPr="007126FF">
        <w:rPr>
          <w:rStyle w:val="Hipervnculo"/>
          <w:lang w:val="en-US"/>
        </w:rPr>
        <w:t>10.1259/0007-1285-11-132-809</w:t>
      </w:r>
      <w:r w:rsidR="00000000">
        <w:rPr>
          <w:rStyle w:val="Hipervnculo"/>
          <w:lang w:val="en-US"/>
        </w:rPr>
        <w:fldChar w:fldCharType="end"/>
      </w:r>
    </w:p>
    <w:p w14:paraId="7A624274" w14:textId="77777777" w:rsidR="009574C6" w:rsidRPr="007126FF" w:rsidRDefault="00E223CA" w:rsidP="00610AC2">
      <w:pPr>
        <w:jc w:val="both"/>
        <w:rPr>
          <w:lang w:val="en-US"/>
        </w:rPr>
      </w:pPr>
      <w:bookmarkStart w:id="522" w:name="ref-tod1953"/>
      <w:bookmarkEnd w:id="520"/>
      <w:r w:rsidRPr="007126FF">
        <w:rPr>
          <w:lang w:val="en-US"/>
        </w:rPr>
        <w:t xml:space="preserve">7. </w:t>
      </w:r>
      <w:r w:rsidRPr="007126FF">
        <w:rPr>
          <w:lang w:val="en-US"/>
        </w:rPr>
        <w:tab/>
        <w:t xml:space="preserve">Tod M, Meredith WJ. Treatment of Cancer of the Cervix </w:t>
      </w:r>
      <w:proofErr w:type="spellStart"/>
      <w:r w:rsidRPr="007126FF">
        <w:rPr>
          <w:lang w:val="en-US"/>
        </w:rPr>
        <w:t>UteriA</w:t>
      </w:r>
      <w:proofErr w:type="spellEnd"/>
      <w:r w:rsidRPr="007126FF">
        <w:rPr>
          <w:lang w:val="en-US"/>
        </w:rPr>
        <w:t xml:space="preserve"> Revised “Manchester Method”. </w:t>
      </w:r>
      <w:r w:rsidRPr="007126FF">
        <w:rPr>
          <w:i/>
          <w:iCs/>
          <w:lang w:val="en-US"/>
        </w:rPr>
        <w:t>The British Journal of Radiology</w:t>
      </w:r>
      <w:r w:rsidRPr="007126FF">
        <w:rPr>
          <w:lang w:val="en-US"/>
        </w:rPr>
        <w:t>. 1953;26(305):252-257. doi:</w:t>
      </w:r>
      <w:r w:rsidR="00000000">
        <w:fldChar w:fldCharType="begin"/>
      </w:r>
      <w:r w:rsidR="00000000" w:rsidRPr="00383AA8">
        <w:rPr>
          <w:lang w:val="en-US"/>
          <w:rPrChange w:id="523" w:author="Antonio Otal Palacin" w:date="2023-11-18T17:49:00Z">
            <w:rPr/>
          </w:rPrChange>
        </w:rPr>
        <w:instrText>HYPERLINK "https://doi.org/10.1259/0007-1285-26-305-252" \h</w:instrText>
      </w:r>
      <w:r w:rsidR="00000000">
        <w:fldChar w:fldCharType="separate"/>
      </w:r>
      <w:r w:rsidRPr="007126FF">
        <w:rPr>
          <w:rStyle w:val="Hipervnculo"/>
          <w:lang w:val="en-US"/>
        </w:rPr>
        <w:t>10.1259/0007-1285-26-305-252</w:t>
      </w:r>
      <w:r w:rsidR="00000000">
        <w:rPr>
          <w:rStyle w:val="Hipervnculo"/>
          <w:lang w:val="en-US"/>
        </w:rPr>
        <w:fldChar w:fldCharType="end"/>
      </w:r>
    </w:p>
    <w:p w14:paraId="269C4F62" w14:textId="77777777" w:rsidR="009574C6" w:rsidRPr="007126FF" w:rsidRDefault="00E223CA" w:rsidP="00610AC2">
      <w:pPr>
        <w:jc w:val="both"/>
        <w:rPr>
          <w:lang w:val="en-US"/>
        </w:rPr>
      </w:pPr>
      <w:bookmarkStart w:id="524" w:name="ref-yordy2012"/>
      <w:bookmarkEnd w:id="522"/>
      <w:r w:rsidRPr="007126FF">
        <w:rPr>
          <w:lang w:val="en-US"/>
        </w:rPr>
        <w:t xml:space="preserve">8. </w:t>
      </w:r>
      <w:r w:rsidRPr="007126FF">
        <w:rPr>
          <w:lang w:val="en-US"/>
        </w:rPr>
        <w:tab/>
        <w:t xml:space="preserve">Yordy JS, Almond PR, </w:t>
      </w:r>
      <w:proofErr w:type="spellStart"/>
      <w:r w:rsidRPr="007126FF">
        <w:rPr>
          <w:lang w:val="en-US"/>
        </w:rPr>
        <w:t>Delclos</w:t>
      </w:r>
      <w:proofErr w:type="spellEnd"/>
      <w:r w:rsidRPr="007126FF">
        <w:rPr>
          <w:lang w:val="en-US"/>
        </w:rPr>
        <w:t xml:space="preserve"> L. Development of the M. D. Anderson Cancer Center Gynecologic Applicators for the Treatment of Cervical Cancer: Historical Analysis. </w:t>
      </w:r>
      <w:r w:rsidRPr="007126FF">
        <w:rPr>
          <w:i/>
          <w:iCs/>
          <w:lang w:val="en-US"/>
        </w:rPr>
        <w:t>International Journal of Radiation Oncology*Biology*Physics</w:t>
      </w:r>
      <w:r w:rsidRPr="007126FF">
        <w:rPr>
          <w:lang w:val="en-US"/>
        </w:rPr>
        <w:t>. 2012;82(4):1445-1453. doi:</w:t>
      </w:r>
      <w:r w:rsidR="00000000">
        <w:fldChar w:fldCharType="begin"/>
      </w:r>
      <w:r w:rsidR="00000000" w:rsidRPr="00383AA8">
        <w:rPr>
          <w:lang w:val="en-US"/>
          <w:rPrChange w:id="525" w:author="Antonio Otal Palacin" w:date="2023-11-18T17:49:00Z">
            <w:rPr/>
          </w:rPrChange>
        </w:rPr>
        <w:instrText>HYPERLINK "https://doi.org/10.1016/j.ijrobp.2011.05.029" \h</w:instrText>
      </w:r>
      <w:r w:rsidR="00000000">
        <w:fldChar w:fldCharType="separate"/>
      </w:r>
      <w:r w:rsidRPr="007126FF">
        <w:rPr>
          <w:rStyle w:val="Hipervnculo"/>
          <w:lang w:val="en-US"/>
        </w:rPr>
        <w:t>10.1016/j.ijrobp.2011.05.029</w:t>
      </w:r>
      <w:r w:rsidR="00000000">
        <w:rPr>
          <w:rStyle w:val="Hipervnculo"/>
          <w:lang w:val="en-US"/>
        </w:rPr>
        <w:fldChar w:fldCharType="end"/>
      </w:r>
    </w:p>
    <w:p w14:paraId="559E242A" w14:textId="77777777" w:rsidR="009574C6" w:rsidRPr="007126FF" w:rsidRDefault="00E223CA" w:rsidP="00610AC2">
      <w:pPr>
        <w:jc w:val="both"/>
        <w:rPr>
          <w:lang w:val="en-US"/>
        </w:rPr>
      </w:pPr>
      <w:bookmarkStart w:id="526" w:name="ref-pötter2001"/>
      <w:bookmarkEnd w:id="524"/>
      <w:r w:rsidRPr="007126FF">
        <w:rPr>
          <w:lang w:val="en-US"/>
        </w:rPr>
        <w:t xml:space="preserve">9. </w:t>
      </w:r>
      <w:r w:rsidRPr="007126FF">
        <w:rPr>
          <w:lang w:val="en-US"/>
        </w:rPr>
        <w:tab/>
      </w:r>
      <w:proofErr w:type="spellStart"/>
      <w:r w:rsidRPr="007126FF">
        <w:rPr>
          <w:lang w:val="en-US"/>
        </w:rPr>
        <w:t>Pötter</w:t>
      </w:r>
      <w:proofErr w:type="spellEnd"/>
      <w:r w:rsidRPr="007126FF">
        <w:rPr>
          <w:lang w:val="en-US"/>
        </w:rPr>
        <w:t xml:space="preserve"> R, Van </w:t>
      </w:r>
      <w:proofErr w:type="spellStart"/>
      <w:r w:rsidRPr="007126FF">
        <w:rPr>
          <w:lang w:val="en-US"/>
        </w:rPr>
        <w:t>Limbergen</w:t>
      </w:r>
      <w:proofErr w:type="spellEnd"/>
      <w:r w:rsidRPr="007126FF">
        <w:rPr>
          <w:lang w:val="en-US"/>
        </w:rPr>
        <w:t xml:space="preserve"> E, Gerstner N, </w:t>
      </w:r>
      <w:proofErr w:type="spellStart"/>
      <w:r w:rsidRPr="007126FF">
        <w:rPr>
          <w:lang w:val="en-US"/>
        </w:rPr>
        <w:t>Wambersie</w:t>
      </w:r>
      <w:proofErr w:type="spellEnd"/>
      <w:r w:rsidRPr="007126FF">
        <w:rPr>
          <w:lang w:val="en-US"/>
        </w:rPr>
        <w:t xml:space="preserve"> A. Survey of the use of the ICRU 38 in recording and reporting cervical cancer brachytherapy. </w:t>
      </w:r>
      <w:r w:rsidRPr="007126FF">
        <w:rPr>
          <w:i/>
          <w:iCs/>
          <w:lang w:val="en-US"/>
        </w:rPr>
        <w:t>Radiotherapy and Oncology</w:t>
      </w:r>
      <w:r w:rsidRPr="007126FF">
        <w:rPr>
          <w:lang w:val="en-US"/>
        </w:rPr>
        <w:t>. 2001;58(1):11-18. doi:</w:t>
      </w:r>
      <w:r w:rsidR="00000000">
        <w:fldChar w:fldCharType="begin"/>
      </w:r>
      <w:r w:rsidR="00000000" w:rsidRPr="00383AA8">
        <w:rPr>
          <w:lang w:val="en-US"/>
          <w:rPrChange w:id="527" w:author="Antonio Otal Palacin" w:date="2023-11-18T17:49:00Z">
            <w:rPr/>
          </w:rPrChange>
        </w:rPr>
        <w:instrText>HYPERLINK "https://doi.org/10.1016/s0167-8140(00)00266-8" \h</w:instrText>
      </w:r>
      <w:r w:rsidR="00000000">
        <w:fldChar w:fldCharType="separate"/>
      </w:r>
      <w:r w:rsidRPr="007126FF">
        <w:rPr>
          <w:rStyle w:val="Hipervnculo"/>
          <w:lang w:val="en-US"/>
        </w:rPr>
        <w:t>10.1016/s0167-8140(00)00266-8</w:t>
      </w:r>
      <w:r w:rsidR="00000000">
        <w:rPr>
          <w:rStyle w:val="Hipervnculo"/>
          <w:lang w:val="en-US"/>
        </w:rPr>
        <w:fldChar w:fldCharType="end"/>
      </w:r>
    </w:p>
    <w:p w14:paraId="2EDE36A0" w14:textId="77777777" w:rsidR="009574C6" w:rsidRPr="007126FF" w:rsidRDefault="00E223CA" w:rsidP="00610AC2">
      <w:pPr>
        <w:jc w:val="both"/>
        <w:rPr>
          <w:lang w:val="en-US"/>
        </w:rPr>
      </w:pPr>
      <w:bookmarkStart w:id="528" w:name="ref-onal2009a"/>
      <w:bookmarkEnd w:id="526"/>
      <w:r w:rsidRPr="007126FF">
        <w:rPr>
          <w:lang w:val="en-US"/>
        </w:rPr>
        <w:lastRenderedPageBreak/>
        <w:t xml:space="preserve">10. </w:t>
      </w:r>
      <w:r w:rsidRPr="007126FF">
        <w:rPr>
          <w:lang w:val="en-US"/>
        </w:rPr>
        <w:tab/>
      </w:r>
      <w:r w:rsidRPr="00383AA8">
        <w:rPr>
          <w:lang w:val="en-US"/>
          <w:rPrChange w:id="529" w:author="Antonio Otal Palacin" w:date="2023-11-18T17:49:00Z">
            <w:rPr>
              <w:lang w:val="es-ES"/>
            </w:rPr>
          </w:rPrChange>
        </w:rPr>
        <w:t xml:space="preserve">Onal C, Arslan G, </w:t>
      </w:r>
      <w:proofErr w:type="spellStart"/>
      <w:r w:rsidRPr="00383AA8">
        <w:rPr>
          <w:lang w:val="en-US"/>
          <w:rPrChange w:id="530" w:author="Antonio Otal Palacin" w:date="2023-11-18T17:49:00Z">
            <w:rPr>
              <w:lang w:val="es-ES"/>
            </w:rPr>
          </w:rPrChange>
        </w:rPr>
        <w:t>Topkan</w:t>
      </w:r>
      <w:proofErr w:type="spellEnd"/>
      <w:r w:rsidRPr="00383AA8">
        <w:rPr>
          <w:lang w:val="en-US"/>
          <w:rPrChange w:id="531" w:author="Antonio Otal Palacin" w:date="2023-11-18T17:49:00Z">
            <w:rPr>
              <w:lang w:val="es-ES"/>
            </w:rPr>
          </w:rPrChange>
        </w:rPr>
        <w:t xml:space="preserve"> E, et al. </w:t>
      </w:r>
      <w:r w:rsidRPr="007126FF">
        <w:rPr>
          <w:lang w:val="en-US"/>
        </w:rPr>
        <w:t xml:space="preserve">Comparison of conventional and CT-based planning for intracavitary brachytherapy for cervical cancer: target volume coverage and organs at risk doses. </w:t>
      </w:r>
      <w:r w:rsidRPr="007126FF">
        <w:rPr>
          <w:i/>
          <w:iCs/>
          <w:lang w:val="en-US"/>
        </w:rPr>
        <w:t>Journal of Experimental &amp; Clinical Cancer Research</w:t>
      </w:r>
      <w:r w:rsidRPr="007126FF">
        <w:rPr>
          <w:lang w:val="en-US"/>
        </w:rPr>
        <w:t>. 2009;28(1). doi:</w:t>
      </w:r>
      <w:r w:rsidR="00000000">
        <w:fldChar w:fldCharType="begin"/>
      </w:r>
      <w:r w:rsidR="00000000" w:rsidRPr="00383AA8">
        <w:rPr>
          <w:lang w:val="en-US"/>
          <w:rPrChange w:id="532" w:author="Antonio Otal Palacin" w:date="2023-11-18T17:49:00Z">
            <w:rPr/>
          </w:rPrChange>
        </w:rPr>
        <w:instrText>HYPERLINK "https://doi.org/10.1186/1756-9966-28-95" \h</w:instrText>
      </w:r>
      <w:r w:rsidR="00000000">
        <w:fldChar w:fldCharType="separate"/>
      </w:r>
      <w:r w:rsidRPr="007126FF">
        <w:rPr>
          <w:rStyle w:val="Hipervnculo"/>
          <w:lang w:val="en-US"/>
        </w:rPr>
        <w:t>10.1186/1756-9966-28-95</w:t>
      </w:r>
      <w:r w:rsidR="00000000">
        <w:rPr>
          <w:rStyle w:val="Hipervnculo"/>
          <w:lang w:val="en-US"/>
        </w:rPr>
        <w:fldChar w:fldCharType="end"/>
      </w:r>
    </w:p>
    <w:p w14:paraId="1DE26A06" w14:textId="77777777" w:rsidR="009574C6" w:rsidRPr="007126FF" w:rsidRDefault="00E223CA" w:rsidP="00610AC2">
      <w:pPr>
        <w:jc w:val="both"/>
        <w:rPr>
          <w:lang w:val="en-US"/>
        </w:rPr>
      </w:pPr>
      <w:bookmarkStart w:id="533" w:name="ref-sagae2023"/>
      <w:bookmarkEnd w:id="528"/>
      <w:r w:rsidRPr="007126FF">
        <w:rPr>
          <w:lang w:val="en-US"/>
        </w:rPr>
        <w:t xml:space="preserve">11. </w:t>
      </w:r>
      <w:r w:rsidRPr="007126FF">
        <w:rPr>
          <w:lang w:val="en-US"/>
        </w:rPr>
        <w:tab/>
        <w:t xml:space="preserve">Sagae S, </w:t>
      </w:r>
      <w:proofErr w:type="spellStart"/>
      <w:r w:rsidRPr="007126FF">
        <w:rPr>
          <w:lang w:val="en-US"/>
        </w:rPr>
        <w:t>Toita</w:t>
      </w:r>
      <w:proofErr w:type="spellEnd"/>
      <w:r w:rsidRPr="007126FF">
        <w:rPr>
          <w:lang w:val="en-US"/>
        </w:rPr>
        <w:t xml:space="preserve"> T, Matsuura M, et al. Improvement in radiation techniques for locally advanced cervical cancer during the last two decades. </w:t>
      </w:r>
      <w:r w:rsidRPr="007126FF">
        <w:rPr>
          <w:i/>
          <w:iCs/>
          <w:lang w:val="en-US"/>
        </w:rPr>
        <w:t>International Journal of Gynecologic Cancer</w:t>
      </w:r>
      <w:r w:rsidRPr="007126FF">
        <w:rPr>
          <w:lang w:val="en-US"/>
        </w:rPr>
        <w:t>. 2023;33(8):1295-1303. doi:</w:t>
      </w:r>
      <w:r w:rsidR="00000000">
        <w:fldChar w:fldCharType="begin"/>
      </w:r>
      <w:r w:rsidR="00000000" w:rsidRPr="00383AA8">
        <w:rPr>
          <w:lang w:val="en-US"/>
          <w:rPrChange w:id="534" w:author="Antonio Otal Palacin" w:date="2023-11-18T17:49:00Z">
            <w:rPr/>
          </w:rPrChange>
        </w:rPr>
        <w:instrText>HYPERLINK "https://doi.org/10.1136/ijgc-2022-004230" \h</w:instrText>
      </w:r>
      <w:r w:rsidR="00000000">
        <w:fldChar w:fldCharType="separate"/>
      </w:r>
      <w:r w:rsidRPr="007126FF">
        <w:rPr>
          <w:rStyle w:val="Hipervnculo"/>
          <w:lang w:val="en-US"/>
        </w:rPr>
        <w:t>10.1136/ijgc-2022-004230</w:t>
      </w:r>
      <w:r w:rsidR="00000000">
        <w:rPr>
          <w:rStyle w:val="Hipervnculo"/>
          <w:lang w:val="en-US"/>
        </w:rPr>
        <w:fldChar w:fldCharType="end"/>
      </w:r>
    </w:p>
    <w:p w14:paraId="120A301D" w14:textId="77777777" w:rsidR="009574C6" w:rsidRPr="007126FF" w:rsidRDefault="00E223CA" w:rsidP="00610AC2">
      <w:pPr>
        <w:jc w:val="both"/>
        <w:rPr>
          <w:lang w:val="en-US"/>
        </w:rPr>
      </w:pPr>
      <w:bookmarkStart w:id="535" w:name="X769a93fef83b5d500388707f7ed9ce5485e95f7"/>
      <w:bookmarkEnd w:id="533"/>
      <w:r w:rsidRPr="007126FF">
        <w:rPr>
          <w:lang w:val="en-US"/>
        </w:rPr>
        <w:t xml:space="preserve">12. </w:t>
      </w:r>
      <w:r w:rsidRPr="007126FF">
        <w:rPr>
          <w:lang w:val="en-US"/>
        </w:rPr>
        <w:tab/>
      </w:r>
      <w:r w:rsidRPr="00383AA8">
        <w:rPr>
          <w:lang w:val="en-US"/>
          <w:rPrChange w:id="536" w:author="Antonio Otal Palacin" w:date="2023-11-18T17:49:00Z">
            <w:rPr>
              <w:lang w:val="es-ES"/>
            </w:rPr>
          </w:rPrChange>
        </w:rPr>
        <w:t xml:space="preserve">Haie-Meder C, </w:t>
      </w:r>
      <w:proofErr w:type="spellStart"/>
      <w:r w:rsidRPr="00383AA8">
        <w:rPr>
          <w:lang w:val="en-US"/>
          <w:rPrChange w:id="537" w:author="Antonio Otal Palacin" w:date="2023-11-18T17:49:00Z">
            <w:rPr>
              <w:lang w:val="es-ES"/>
            </w:rPr>
          </w:rPrChange>
        </w:rPr>
        <w:t>Pötter</w:t>
      </w:r>
      <w:proofErr w:type="spellEnd"/>
      <w:r w:rsidRPr="00383AA8">
        <w:rPr>
          <w:lang w:val="en-US"/>
          <w:rPrChange w:id="538" w:author="Antonio Otal Palacin" w:date="2023-11-18T17:49:00Z">
            <w:rPr>
              <w:lang w:val="es-ES"/>
            </w:rPr>
          </w:rPrChange>
        </w:rPr>
        <w:t xml:space="preserve"> R, Van </w:t>
      </w:r>
      <w:proofErr w:type="spellStart"/>
      <w:r w:rsidRPr="00383AA8">
        <w:rPr>
          <w:lang w:val="en-US"/>
          <w:rPrChange w:id="539" w:author="Antonio Otal Palacin" w:date="2023-11-18T17:49:00Z">
            <w:rPr>
              <w:lang w:val="es-ES"/>
            </w:rPr>
          </w:rPrChange>
        </w:rPr>
        <w:t>Limbergen</w:t>
      </w:r>
      <w:proofErr w:type="spellEnd"/>
      <w:r w:rsidRPr="00383AA8">
        <w:rPr>
          <w:lang w:val="en-US"/>
          <w:rPrChange w:id="540" w:author="Antonio Otal Palacin" w:date="2023-11-18T17:49:00Z">
            <w:rPr>
              <w:lang w:val="es-ES"/>
            </w:rPr>
          </w:rPrChange>
        </w:rPr>
        <w:t xml:space="preserve"> E, et al. </w:t>
      </w:r>
      <w:r w:rsidR="00000000">
        <w:fldChar w:fldCharType="begin"/>
      </w:r>
      <w:r w:rsidR="00000000" w:rsidRPr="00383AA8">
        <w:rPr>
          <w:lang w:val="en-US"/>
          <w:rPrChange w:id="541" w:author="Antonio Otal Palacin" w:date="2023-11-18T17:49:00Z">
            <w:rPr/>
          </w:rPrChange>
        </w:rPr>
        <w:instrText>HYPERLINK "https://www.ncbi.nlm.nih.gov/pubmed/15763303" \h</w:instrText>
      </w:r>
      <w:r w:rsidR="00000000">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GEC-ESTRO Working Group (I): Concepts and Terms in 3D Image Based 3D Treatment Planning in Cervix Cancer Brachytherapy with Emphasis on MRI Assessment of GTV and CTV.</w:t>
      </w:r>
      <w:r w:rsidR="00000000">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2005;74(3):235-245.</w:t>
      </w:r>
    </w:p>
    <w:p w14:paraId="2BE48A66" w14:textId="77777777" w:rsidR="009574C6" w:rsidRPr="007126FF" w:rsidRDefault="00E223CA" w:rsidP="00610AC2">
      <w:pPr>
        <w:jc w:val="both"/>
        <w:rPr>
          <w:lang w:val="en-US"/>
        </w:rPr>
      </w:pPr>
      <w:bookmarkStart w:id="542" w:name="ref-charra-brunaud2012"/>
      <w:bookmarkEnd w:id="535"/>
      <w:r w:rsidRPr="007126FF">
        <w:rPr>
          <w:lang w:val="en-US"/>
        </w:rPr>
        <w:t xml:space="preserve">13. </w:t>
      </w:r>
      <w:r w:rsidRPr="007126FF">
        <w:rPr>
          <w:lang w:val="en-US"/>
        </w:rPr>
        <w:tab/>
        <w:t>Charra-</w:t>
      </w:r>
      <w:proofErr w:type="spellStart"/>
      <w:r w:rsidRPr="007126FF">
        <w:rPr>
          <w:lang w:val="en-US"/>
        </w:rPr>
        <w:t>Brunaud</w:t>
      </w:r>
      <w:proofErr w:type="spellEnd"/>
      <w:r w:rsidRPr="007126FF">
        <w:rPr>
          <w:lang w:val="en-US"/>
        </w:rPr>
        <w:t xml:space="preserve"> C, Harter V, </w:t>
      </w:r>
      <w:proofErr w:type="spellStart"/>
      <w:r w:rsidRPr="007126FF">
        <w:rPr>
          <w:lang w:val="en-US"/>
        </w:rPr>
        <w:t>Delannes</w:t>
      </w:r>
      <w:proofErr w:type="spellEnd"/>
      <w:r w:rsidRPr="007126FF">
        <w:rPr>
          <w:lang w:val="en-US"/>
        </w:rPr>
        <w:t xml:space="preserve"> M, et al. Impact of 3D image-based PDR brachytherapy on outcome of patients treated for cervix carcinoma in France: Results of the French STIC prospective study. </w:t>
      </w:r>
      <w:r w:rsidRPr="007126FF">
        <w:rPr>
          <w:i/>
          <w:iCs/>
          <w:lang w:val="en-US"/>
        </w:rPr>
        <w:t>Radiotherapy and Oncology</w:t>
      </w:r>
      <w:r w:rsidRPr="007126FF">
        <w:rPr>
          <w:lang w:val="en-US"/>
        </w:rPr>
        <w:t>. 2012;103(3):305-313. doi:</w:t>
      </w:r>
      <w:r w:rsidR="00000000">
        <w:fldChar w:fldCharType="begin"/>
      </w:r>
      <w:r w:rsidR="00000000" w:rsidRPr="00383AA8">
        <w:rPr>
          <w:lang w:val="en-US"/>
          <w:rPrChange w:id="543" w:author="Antonio Otal Palacin" w:date="2023-11-18T17:49:00Z">
            <w:rPr/>
          </w:rPrChange>
        </w:rPr>
        <w:instrText>HYPERLINK "https://doi.org/10.1016/j.radonc.2012.04.007" \h</w:instrText>
      </w:r>
      <w:r w:rsidR="00000000">
        <w:fldChar w:fldCharType="separate"/>
      </w:r>
      <w:r w:rsidRPr="007126FF">
        <w:rPr>
          <w:rStyle w:val="Hipervnculo"/>
          <w:lang w:val="en-US"/>
        </w:rPr>
        <w:t>10.1016/j.radonc.2012.04.007</w:t>
      </w:r>
      <w:r w:rsidR="00000000">
        <w:rPr>
          <w:rStyle w:val="Hipervnculo"/>
          <w:lang w:val="en-US"/>
        </w:rPr>
        <w:fldChar w:fldCharType="end"/>
      </w:r>
    </w:p>
    <w:p w14:paraId="799E37EE" w14:textId="77777777" w:rsidR="009574C6" w:rsidRPr="007126FF" w:rsidRDefault="00E223CA" w:rsidP="00610AC2">
      <w:pPr>
        <w:jc w:val="both"/>
        <w:rPr>
          <w:lang w:val="en-US"/>
        </w:rPr>
      </w:pPr>
      <w:bookmarkStart w:id="544" w:name="ref-mayadev2017"/>
      <w:bookmarkEnd w:id="542"/>
      <w:r w:rsidRPr="007126FF">
        <w:rPr>
          <w:lang w:val="en-US"/>
        </w:rPr>
        <w:t xml:space="preserve">14. </w:t>
      </w:r>
      <w:r w:rsidRPr="007126FF">
        <w:rPr>
          <w:lang w:val="en-US"/>
        </w:rPr>
        <w:tab/>
      </w:r>
      <w:proofErr w:type="spellStart"/>
      <w:r w:rsidRPr="00383AA8">
        <w:rPr>
          <w:lang w:val="en-US"/>
          <w:rPrChange w:id="545" w:author="Antonio Otal Palacin" w:date="2023-11-18T17:49:00Z">
            <w:rPr>
              <w:lang w:val="es-ES"/>
            </w:rPr>
          </w:rPrChange>
        </w:rPr>
        <w:t>Mayadev</w:t>
      </w:r>
      <w:proofErr w:type="spellEnd"/>
      <w:r w:rsidRPr="00383AA8">
        <w:rPr>
          <w:lang w:val="en-US"/>
          <w:rPrChange w:id="546" w:author="Antonio Otal Palacin" w:date="2023-11-18T17:49:00Z">
            <w:rPr>
              <w:lang w:val="es-ES"/>
            </w:rPr>
          </w:rPrChange>
        </w:rPr>
        <w:t xml:space="preserve"> J, Viswanathan A, Liu Y, et al. </w:t>
      </w:r>
      <w:r w:rsidRPr="007126FF">
        <w:rPr>
          <w:lang w:val="en-US"/>
        </w:rPr>
        <w:t xml:space="preserve">American Brachytherapy Task Group Report: A pooled analysis of clinical outcomes for high-dose-rate brachytherapy for cervical cancer. </w:t>
      </w:r>
      <w:r w:rsidRPr="007126FF">
        <w:rPr>
          <w:i/>
          <w:iCs/>
          <w:lang w:val="en-US"/>
        </w:rPr>
        <w:t>Brachytherapy</w:t>
      </w:r>
      <w:r w:rsidRPr="007126FF">
        <w:rPr>
          <w:lang w:val="en-US"/>
        </w:rPr>
        <w:t>. 2017;16(1):22-43. doi:</w:t>
      </w:r>
      <w:r w:rsidR="00000000">
        <w:fldChar w:fldCharType="begin"/>
      </w:r>
      <w:r w:rsidR="00000000" w:rsidRPr="00383AA8">
        <w:rPr>
          <w:lang w:val="en-US"/>
          <w:rPrChange w:id="547" w:author="Antonio Otal Palacin" w:date="2023-11-18T17:49:00Z">
            <w:rPr/>
          </w:rPrChange>
        </w:rPr>
        <w:instrText>HYPERLINK "https://doi.org/10.1016/j.brachy.2016.03.008" \h</w:instrText>
      </w:r>
      <w:r w:rsidR="00000000">
        <w:fldChar w:fldCharType="separate"/>
      </w:r>
      <w:r w:rsidRPr="007126FF">
        <w:rPr>
          <w:rStyle w:val="Hipervnculo"/>
          <w:lang w:val="en-US"/>
        </w:rPr>
        <w:t>10.1016/j.brachy.2016.03.008</w:t>
      </w:r>
      <w:r w:rsidR="00000000">
        <w:rPr>
          <w:rStyle w:val="Hipervnculo"/>
          <w:lang w:val="en-US"/>
        </w:rPr>
        <w:fldChar w:fldCharType="end"/>
      </w:r>
    </w:p>
    <w:p w14:paraId="45D48D3D" w14:textId="77777777" w:rsidR="009574C6" w:rsidRPr="007126FF" w:rsidRDefault="00E223CA" w:rsidP="00610AC2">
      <w:pPr>
        <w:jc w:val="both"/>
        <w:rPr>
          <w:lang w:val="en-US"/>
        </w:rPr>
      </w:pPr>
      <w:bookmarkStart w:id="548" w:name="ref-viswanathan2010"/>
      <w:bookmarkEnd w:id="544"/>
      <w:r w:rsidRPr="007126FF">
        <w:rPr>
          <w:lang w:val="en-US"/>
        </w:rPr>
        <w:t xml:space="preserve">15. </w:t>
      </w:r>
      <w:r w:rsidRPr="007126FF">
        <w:rPr>
          <w:lang w:val="en-US"/>
        </w:rPr>
        <w:tab/>
        <w:t xml:space="preserve">Viswanathan AN, Erickson BA. Three-Dimensional Imaging in Gynecologic Brachytherapy: A Survey of the American Brachytherapy Society. </w:t>
      </w:r>
      <w:r w:rsidRPr="007126FF">
        <w:rPr>
          <w:i/>
          <w:iCs/>
          <w:lang w:val="en-US"/>
        </w:rPr>
        <w:t>International Journal of Radiation Oncology*Biology*Physics</w:t>
      </w:r>
      <w:r w:rsidRPr="007126FF">
        <w:rPr>
          <w:lang w:val="en-US"/>
        </w:rPr>
        <w:t>. 2010;76(1):104-109. doi:</w:t>
      </w:r>
      <w:r w:rsidR="00000000">
        <w:fldChar w:fldCharType="begin"/>
      </w:r>
      <w:r w:rsidR="00000000" w:rsidRPr="00383AA8">
        <w:rPr>
          <w:lang w:val="en-US"/>
          <w:rPrChange w:id="549" w:author="Antonio Otal Palacin" w:date="2023-11-18T17:49:00Z">
            <w:rPr/>
          </w:rPrChange>
        </w:rPr>
        <w:instrText>HYPERLINK "https://doi.org/10.1016/j.ijrobp.2009.01.043" \h</w:instrText>
      </w:r>
      <w:r w:rsidR="00000000">
        <w:fldChar w:fldCharType="separate"/>
      </w:r>
      <w:r w:rsidRPr="007126FF">
        <w:rPr>
          <w:rStyle w:val="Hipervnculo"/>
          <w:lang w:val="en-US"/>
        </w:rPr>
        <w:t>10.1016/j.ijrobp.2009.01.043</w:t>
      </w:r>
      <w:r w:rsidR="00000000">
        <w:rPr>
          <w:rStyle w:val="Hipervnculo"/>
          <w:lang w:val="en-US"/>
        </w:rPr>
        <w:fldChar w:fldCharType="end"/>
      </w:r>
    </w:p>
    <w:p w14:paraId="063B26AB" w14:textId="77777777" w:rsidR="009574C6" w:rsidRPr="007126FF" w:rsidRDefault="00E223CA" w:rsidP="00610AC2">
      <w:pPr>
        <w:jc w:val="both"/>
        <w:rPr>
          <w:lang w:val="en-US"/>
        </w:rPr>
      </w:pPr>
      <w:bookmarkStart w:id="550" w:name="ref-ICRU38"/>
      <w:bookmarkEnd w:id="548"/>
      <w:r w:rsidRPr="007126FF">
        <w:rPr>
          <w:lang w:val="en-US"/>
        </w:rPr>
        <w:t xml:space="preserve">16. </w:t>
      </w:r>
      <w:r w:rsidRPr="007126FF">
        <w:rPr>
          <w:lang w:val="en-US"/>
        </w:rPr>
        <w:tab/>
        <w:t xml:space="preserve">ICRU. </w:t>
      </w:r>
      <w:r w:rsidRPr="007126FF">
        <w:rPr>
          <w:i/>
          <w:iCs/>
          <w:lang w:val="en-US"/>
        </w:rPr>
        <w:t>ICRU Report 38: Dose and Volume Specification for Reporting Intracavitary Therapy in Gynecology</w:t>
      </w:r>
      <w:r w:rsidRPr="007126FF">
        <w:rPr>
          <w:lang w:val="en-US"/>
        </w:rPr>
        <w:t>. International Commission on Radiation Units; Measurements; 1985.</w:t>
      </w:r>
    </w:p>
    <w:p w14:paraId="264728DE" w14:textId="77777777" w:rsidR="009574C6" w:rsidRPr="007126FF" w:rsidRDefault="00E223CA" w:rsidP="00610AC2">
      <w:pPr>
        <w:jc w:val="both"/>
        <w:rPr>
          <w:lang w:val="en-US"/>
        </w:rPr>
      </w:pPr>
      <w:bookmarkStart w:id="551" w:name="ref-dimopoulos2006"/>
      <w:bookmarkEnd w:id="550"/>
      <w:r w:rsidRPr="007126FF">
        <w:rPr>
          <w:lang w:val="en-US"/>
        </w:rPr>
        <w:t xml:space="preserve">17. </w:t>
      </w:r>
      <w:r w:rsidRPr="007126FF">
        <w:rPr>
          <w:lang w:val="en-US"/>
        </w:rPr>
        <w:tab/>
        <w:t xml:space="preserve">Dimopoulos JCA, Kirisits C, Petric P, et al. The Vienna applicator for combined intracavitary and interstitial brachytherapy of cervical cancer: Clinical feasibility and preliminary results. </w:t>
      </w:r>
      <w:r w:rsidRPr="007126FF">
        <w:rPr>
          <w:i/>
          <w:iCs/>
          <w:lang w:val="en-US"/>
        </w:rPr>
        <w:t>International Journal of Radiation Oncology*Biology*Physics</w:t>
      </w:r>
      <w:r w:rsidRPr="007126FF">
        <w:rPr>
          <w:lang w:val="en-US"/>
        </w:rPr>
        <w:t>. 2006;66(1):83-90. doi:</w:t>
      </w:r>
      <w:r w:rsidR="00000000">
        <w:fldChar w:fldCharType="begin"/>
      </w:r>
      <w:r w:rsidR="00000000" w:rsidRPr="00383AA8">
        <w:rPr>
          <w:lang w:val="en-US"/>
          <w:rPrChange w:id="552" w:author="Antonio Otal Palacin" w:date="2023-11-18T17:49:00Z">
            <w:rPr/>
          </w:rPrChange>
        </w:rPr>
        <w:instrText>HYPERLINK "https://doi.org/10.1016/j.ijrobp.2006.04.041" \h</w:instrText>
      </w:r>
      <w:r w:rsidR="00000000">
        <w:fldChar w:fldCharType="separate"/>
      </w:r>
      <w:r w:rsidRPr="007126FF">
        <w:rPr>
          <w:rStyle w:val="Hipervnculo"/>
          <w:lang w:val="en-US"/>
        </w:rPr>
        <w:t>10.1016/j.ijrobp.2006.04.041</w:t>
      </w:r>
      <w:r w:rsidR="00000000">
        <w:rPr>
          <w:rStyle w:val="Hipervnculo"/>
          <w:lang w:val="en-US"/>
        </w:rPr>
        <w:fldChar w:fldCharType="end"/>
      </w:r>
    </w:p>
    <w:p w14:paraId="12F78FB6" w14:textId="77777777" w:rsidR="009574C6" w:rsidRPr="007126FF" w:rsidRDefault="00E223CA" w:rsidP="00610AC2">
      <w:pPr>
        <w:jc w:val="both"/>
        <w:rPr>
          <w:lang w:val="en-US"/>
        </w:rPr>
      </w:pPr>
      <w:bookmarkStart w:id="553" w:name="ref-vandyk2021"/>
      <w:bookmarkEnd w:id="551"/>
      <w:r w:rsidRPr="007126FF">
        <w:rPr>
          <w:lang w:val="en-US"/>
        </w:rPr>
        <w:t xml:space="preserve">18. </w:t>
      </w:r>
      <w:r w:rsidRPr="007126FF">
        <w:rPr>
          <w:lang w:val="en-US"/>
        </w:rPr>
        <w:tab/>
        <w:t xml:space="preserve">Dyk S van, Khaw P, Lin M-Y, Chang D, </w:t>
      </w:r>
      <w:proofErr w:type="spellStart"/>
      <w:r w:rsidRPr="007126FF">
        <w:rPr>
          <w:lang w:val="en-US"/>
        </w:rPr>
        <w:t>Bernshaw</w:t>
      </w:r>
      <w:proofErr w:type="spellEnd"/>
      <w:r w:rsidRPr="007126FF">
        <w:rPr>
          <w:lang w:val="en-US"/>
        </w:rPr>
        <w:t xml:space="preserve"> D. Ultrasound-guided Brachytherapy for Cervix Cancer. </w:t>
      </w:r>
      <w:r w:rsidRPr="007126FF">
        <w:rPr>
          <w:i/>
          <w:iCs/>
          <w:lang w:val="en-US"/>
        </w:rPr>
        <w:t>Clinical Oncology</w:t>
      </w:r>
      <w:r w:rsidRPr="007126FF">
        <w:rPr>
          <w:lang w:val="en-US"/>
        </w:rPr>
        <w:t>. 2021;33(9</w:t>
      </w:r>
      <w:proofErr w:type="gramStart"/>
      <w:r w:rsidRPr="007126FF">
        <w:rPr>
          <w:lang w:val="en-US"/>
        </w:rPr>
        <w:t>):e</w:t>
      </w:r>
      <w:proofErr w:type="gramEnd"/>
      <w:r w:rsidRPr="007126FF">
        <w:rPr>
          <w:lang w:val="en-US"/>
        </w:rPr>
        <w:t>403-e411. doi:</w:t>
      </w:r>
      <w:r w:rsidR="00000000">
        <w:fldChar w:fldCharType="begin"/>
      </w:r>
      <w:r w:rsidR="00000000" w:rsidRPr="00383AA8">
        <w:rPr>
          <w:lang w:val="en-US"/>
          <w:rPrChange w:id="554" w:author="Antonio Otal Palacin" w:date="2023-11-18T17:49:00Z">
            <w:rPr/>
          </w:rPrChange>
        </w:rPr>
        <w:instrText>HYPERLINK "https://doi.org/10.1016/j.clon.2021.02.011" \h</w:instrText>
      </w:r>
      <w:r w:rsidR="00000000">
        <w:fldChar w:fldCharType="separate"/>
      </w:r>
      <w:r w:rsidRPr="007126FF">
        <w:rPr>
          <w:rStyle w:val="Hipervnculo"/>
          <w:lang w:val="en-US"/>
        </w:rPr>
        <w:t>10.1016/j.clon.2021.02.011</w:t>
      </w:r>
      <w:r w:rsidR="00000000">
        <w:rPr>
          <w:rStyle w:val="Hipervnculo"/>
          <w:lang w:val="en-US"/>
        </w:rPr>
        <w:fldChar w:fldCharType="end"/>
      </w:r>
    </w:p>
    <w:p w14:paraId="3E510266" w14:textId="77777777" w:rsidR="009574C6" w:rsidRPr="007126FF" w:rsidRDefault="00E223CA" w:rsidP="00610AC2">
      <w:pPr>
        <w:jc w:val="both"/>
        <w:rPr>
          <w:lang w:val="en-US"/>
        </w:rPr>
      </w:pPr>
      <w:bookmarkStart w:id="555" w:name="ref-van2015"/>
      <w:bookmarkEnd w:id="553"/>
      <w:r w:rsidRPr="007126FF">
        <w:rPr>
          <w:lang w:val="en-US"/>
        </w:rPr>
        <w:t xml:space="preserve">19. </w:t>
      </w:r>
      <w:r w:rsidRPr="007126FF">
        <w:rPr>
          <w:lang w:val="en-US"/>
        </w:rPr>
        <w:tab/>
        <w:t xml:space="preserve">Dyk S van, Schneider M, </w:t>
      </w:r>
      <w:proofErr w:type="spellStart"/>
      <w:r w:rsidRPr="007126FF">
        <w:rPr>
          <w:lang w:val="en-US"/>
        </w:rPr>
        <w:t>Kondalsamy</w:t>
      </w:r>
      <w:proofErr w:type="spellEnd"/>
      <w:r w:rsidRPr="007126FF">
        <w:rPr>
          <w:lang w:val="en-US"/>
        </w:rPr>
        <w:t xml:space="preserve">-Chennakesavan S, </w:t>
      </w:r>
      <w:proofErr w:type="spellStart"/>
      <w:r w:rsidRPr="007126FF">
        <w:rPr>
          <w:lang w:val="en-US"/>
        </w:rPr>
        <w:t>Bernshaw</w:t>
      </w:r>
      <w:proofErr w:type="spellEnd"/>
      <w:r w:rsidRPr="007126FF">
        <w:rPr>
          <w:lang w:val="en-US"/>
        </w:rPr>
        <w:t xml:space="preserve"> D, Narayan K. Ultrasound use in gynecologic brachytherapy: Time to focus the beam. </w:t>
      </w:r>
      <w:r w:rsidRPr="007126FF">
        <w:rPr>
          <w:i/>
          <w:iCs/>
          <w:lang w:val="en-US"/>
        </w:rPr>
        <w:t>Brachytherapy</w:t>
      </w:r>
      <w:r w:rsidRPr="007126FF">
        <w:rPr>
          <w:lang w:val="en-US"/>
        </w:rPr>
        <w:t>. 2015;14(3):390-400. doi:</w:t>
      </w:r>
      <w:r w:rsidR="00000000">
        <w:fldChar w:fldCharType="begin"/>
      </w:r>
      <w:r w:rsidR="00000000" w:rsidRPr="00383AA8">
        <w:rPr>
          <w:lang w:val="en-US"/>
          <w:rPrChange w:id="556" w:author="Antonio Otal Palacin" w:date="2023-11-18T17:49:00Z">
            <w:rPr/>
          </w:rPrChange>
        </w:rPr>
        <w:instrText>HYPERLINK "https://doi.org/10.1016/j.brachy.2014.12.001" \h</w:instrText>
      </w:r>
      <w:r w:rsidR="00000000">
        <w:fldChar w:fldCharType="separate"/>
      </w:r>
      <w:r w:rsidRPr="007126FF">
        <w:rPr>
          <w:rStyle w:val="Hipervnculo"/>
          <w:lang w:val="en-US"/>
        </w:rPr>
        <w:t>10.1016/j.brachy.2014.12.001</w:t>
      </w:r>
      <w:r w:rsidR="00000000">
        <w:rPr>
          <w:rStyle w:val="Hipervnculo"/>
          <w:lang w:val="en-US"/>
        </w:rPr>
        <w:fldChar w:fldCharType="end"/>
      </w:r>
    </w:p>
    <w:p w14:paraId="44D5CF42" w14:textId="77777777" w:rsidR="009574C6" w:rsidRPr="007126FF" w:rsidRDefault="00E223CA" w:rsidP="00610AC2">
      <w:pPr>
        <w:jc w:val="both"/>
        <w:rPr>
          <w:lang w:val="en-US"/>
        </w:rPr>
      </w:pPr>
      <w:bookmarkStart w:id="557" w:name="ref-St-Amant2017"/>
      <w:bookmarkEnd w:id="555"/>
      <w:r w:rsidRPr="007126FF">
        <w:rPr>
          <w:lang w:val="en-US"/>
        </w:rPr>
        <w:lastRenderedPageBreak/>
        <w:t xml:space="preserve">20. </w:t>
      </w:r>
      <w:r w:rsidRPr="007126FF">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7126FF">
        <w:rPr>
          <w:i/>
          <w:iCs/>
          <w:lang w:val="en-US"/>
        </w:rPr>
        <w:t>Brachytherapy</w:t>
      </w:r>
      <w:r w:rsidRPr="007126FF">
        <w:rPr>
          <w:lang w:val="en-US"/>
        </w:rPr>
        <w:t>. 2017;16(4):847-854. doi:</w:t>
      </w:r>
      <w:r w:rsidR="00000000">
        <w:fldChar w:fldCharType="begin"/>
      </w:r>
      <w:r w:rsidR="00000000" w:rsidRPr="00383AA8">
        <w:rPr>
          <w:lang w:val="en-US"/>
          <w:rPrChange w:id="558" w:author="Antonio Otal Palacin" w:date="2023-11-18T17:49:00Z">
            <w:rPr/>
          </w:rPrChange>
        </w:rPr>
        <w:instrText>HYPERLINK "https://doi.org/10.1016/j.brachy.2017.03.006" \h</w:instrText>
      </w:r>
      <w:r w:rsidR="00000000">
        <w:fldChar w:fldCharType="separate"/>
      </w:r>
      <w:r w:rsidRPr="007126FF">
        <w:rPr>
          <w:rStyle w:val="Hipervnculo"/>
          <w:lang w:val="en-US"/>
        </w:rPr>
        <w:t>10.1016/j.brachy.2017.03.006</w:t>
      </w:r>
      <w:r w:rsidR="00000000">
        <w:rPr>
          <w:rStyle w:val="Hipervnculo"/>
          <w:lang w:val="en-US"/>
        </w:rPr>
        <w:fldChar w:fldCharType="end"/>
      </w:r>
    </w:p>
    <w:p w14:paraId="597CE666" w14:textId="77777777" w:rsidR="009574C6" w:rsidRPr="007126FF" w:rsidRDefault="00E223CA" w:rsidP="00610AC2">
      <w:pPr>
        <w:jc w:val="both"/>
        <w:rPr>
          <w:lang w:val="en-US"/>
        </w:rPr>
      </w:pPr>
      <w:bookmarkStart w:id="559" w:name="ref-ora2022"/>
      <w:bookmarkEnd w:id="557"/>
      <w:r w:rsidRPr="007126FF">
        <w:rPr>
          <w:lang w:val="en-US"/>
        </w:rPr>
        <w:t xml:space="preserve">21. </w:t>
      </w:r>
      <w:r w:rsidRPr="007126FF">
        <w:rPr>
          <w:lang w:val="en-US"/>
        </w:rPr>
        <w:tab/>
        <w:t xml:space="preserve">Ora M, Saini V, Markam K, Nazar A, Gambhir S. Relapsed carcinoma cervix presented with multiple rare visceral metastases: Role of 18f-fluorodeoxyglucose positron emission tomography/computed tomography. </w:t>
      </w:r>
      <w:r w:rsidRPr="007126FF">
        <w:rPr>
          <w:i/>
          <w:iCs/>
          <w:lang w:val="en-US"/>
        </w:rPr>
        <w:t>Indian Journal of Nuclear Medicine</w:t>
      </w:r>
      <w:r w:rsidRPr="007126FF">
        <w:rPr>
          <w:lang w:val="en-US"/>
        </w:rPr>
        <w:t>. 2022;37(4):373. doi:</w:t>
      </w:r>
      <w:r w:rsidR="00000000">
        <w:fldChar w:fldCharType="begin"/>
      </w:r>
      <w:r w:rsidR="00000000" w:rsidRPr="00383AA8">
        <w:rPr>
          <w:lang w:val="en-US"/>
          <w:rPrChange w:id="560" w:author="Antonio Otal Palacin" w:date="2023-11-18T17:49:00Z">
            <w:rPr/>
          </w:rPrChange>
        </w:rPr>
        <w:instrText>HYPERLINK "https://doi.org/10.4103/ijnm.ijnm_58_22" \h</w:instrText>
      </w:r>
      <w:r w:rsidR="00000000">
        <w:fldChar w:fldCharType="separate"/>
      </w:r>
      <w:r w:rsidRPr="007126FF">
        <w:rPr>
          <w:rStyle w:val="Hipervnculo"/>
          <w:lang w:val="en-US"/>
        </w:rPr>
        <w:t>10.4103/ijnm.ijnm_58_22</w:t>
      </w:r>
      <w:r w:rsidR="00000000">
        <w:rPr>
          <w:rStyle w:val="Hipervnculo"/>
          <w:lang w:val="en-US"/>
        </w:rPr>
        <w:fldChar w:fldCharType="end"/>
      </w:r>
    </w:p>
    <w:p w14:paraId="279FC593" w14:textId="77777777" w:rsidR="009574C6" w:rsidRPr="007126FF" w:rsidRDefault="00E223CA" w:rsidP="00610AC2">
      <w:pPr>
        <w:jc w:val="both"/>
        <w:rPr>
          <w:lang w:val="en-US"/>
        </w:rPr>
      </w:pPr>
      <w:bookmarkStart w:id="561" w:name="ref-fracasso2022"/>
      <w:bookmarkEnd w:id="559"/>
      <w:r w:rsidRPr="007126FF">
        <w:rPr>
          <w:lang w:val="en-US"/>
        </w:rPr>
        <w:t xml:space="preserve">22. </w:t>
      </w:r>
      <w:r w:rsidRPr="007126FF">
        <w:rPr>
          <w:lang w:val="en-US"/>
        </w:rPr>
        <w:tab/>
        <w:t xml:space="preserve">Fracasso PM, Duska LR, Thaker PH, et al. An Exploratory Study of Neoadjuvant Cetuximab Followed by Cetuximab and Chemoradiotherapy in Women </w:t>
      </w:r>
      <w:proofErr w:type="gramStart"/>
      <w:r w:rsidRPr="007126FF">
        <w:rPr>
          <w:lang w:val="en-US"/>
        </w:rPr>
        <w:t>With</w:t>
      </w:r>
      <w:proofErr w:type="gramEnd"/>
      <w:r w:rsidRPr="007126FF">
        <w:rPr>
          <w:lang w:val="en-US"/>
        </w:rPr>
        <w:t xml:space="preserve"> Newly Diagnosed Locally Advanced Cervical Cancer. </w:t>
      </w:r>
      <w:r w:rsidRPr="007126FF">
        <w:rPr>
          <w:i/>
          <w:iCs/>
          <w:lang w:val="en-US"/>
        </w:rPr>
        <w:t>American Journal of Clinical Oncology</w:t>
      </w:r>
      <w:r w:rsidRPr="007126FF">
        <w:rPr>
          <w:lang w:val="en-US"/>
        </w:rPr>
        <w:t>. 2022;45(7):286-293. doi:</w:t>
      </w:r>
      <w:r w:rsidR="00000000">
        <w:fldChar w:fldCharType="begin"/>
      </w:r>
      <w:r w:rsidR="00000000" w:rsidRPr="00383AA8">
        <w:rPr>
          <w:lang w:val="en-US"/>
          <w:rPrChange w:id="562" w:author="Antonio Otal Palacin" w:date="2023-11-18T17:49:00Z">
            <w:rPr/>
          </w:rPrChange>
        </w:rPr>
        <w:instrText>HYPERLINK "https://doi.org/10.1097/coc.0000000000000926" \h</w:instrText>
      </w:r>
      <w:r w:rsidR="00000000">
        <w:fldChar w:fldCharType="separate"/>
      </w:r>
      <w:r w:rsidRPr="007126FF">
        <w:rPr>
          <w:rStyle w:val="Hipervnculo"/>
          <w:lang w:val="en-US"/>
        </w:rPr>
        <w:t>10.1097/coc.0000000000000926</w:t>
      </w:r>
      <w:r w:rsidR="00000000">
        <w:rPr>
          <w:rStyle w:val="Hipervnculo"/>
          <w:lang w:val="en-US"/>
        </w:rPr>
        <w:fldChar w:fldCharType="end"/>
      </w:r>
    </w:p>
    <w:p w14:paraId="376B6F2C" w14:textId="77777777" w:rsidR="009574C6" w:rsidRPr="007126FF" w:rsidRDefault="00E223CA" w:rsidP="00610AC2">
      <w:pPr>
        <w:jc w:val="both"/>
        <w:rPr>
          <w:lang w:val="en-US"/>
        </w:rPr>
      </w:pPr>
      <w:bookmarkStart w:id="563" w:name="ref-liu2019"/>
      <w:bookmarkEnd w:id="561"/>
      <w:r w:rsidRPr="007126FF">
        <w:rPr>
          <w:lang w:val="en-US"/>
        </w:rPr>
        <w:t xml:space="preserve">23. </w:t>
      </w:r>
      <w:r w:rsidRPr="007126FF">
        <w:rPr>
          <w:lang w:val="en-US"/>
        </w:rPr>
        <w:tab/>
        <w:t xml:space="preserve">Liu Y, Zheng D, Liu J, et al. Comparing PET/MRI with PET/CT for Pretreatment Staging of Gastric Cancer. </w:t>
      </w:r>
      <w:r w:rsidRPr="007126FF">
        <w:rPr>
          <w:i/>
          <w:iCs/>
          <w:lang w:val="en-US"/>
        </w:rPr>
        <w:t>Gastroenterology Research and Practice</w:t>
      </w:r>
      <w:r w:rsidRPr="007126FF">
        <w:rPr>
          <w:lang w:val="en-US"/>
        </w:rPr>
        <w:t xml:space="preserve">. </w:t>
      </w:r>
      <w:proofErr w:type="gramStart"/>
      <w:r w:rsidRPr="007126FF">
        <w:rPr>
          <w:lang w:val="en-US"/>
        </w:rPr>
        <w:t>2019;2019:1</w:t>
      </w:r>
      <w:proofErr w:type="gramEnd"/>
      <w:r w:rsidRPr="007126FF">
        <w:rPr>
          <w:lang w:val="en-US"/>
        </w:rPr>
        <w:t>-11. doi:</w:t>
      </w:r>
      <w:r w:rsidR="00000000">
        <w:fldChar w:fldCharType="begin"/>
      </w:r>
      <w:r w:rsidR="00000000" w:rsidRPr="00383AA8">
        <w:rPr>
          <w:lang w:val="en-US"/>
          <w:rPrChange w:id="564" w:author="Antonio Otal Palacin" w:date="2023-11-18T17:49:00Z">
            <w:rPr/>
          </w:rPrChange>
        </w:rPr>
        <w:instrText>HYPERLINK "https://doi.org/10.1155/2019/9564627" \h</w:instrText>
      </w:r>
      <w:r w:rsidR="00000000">
        <w:fldChar w:fldCharType="separate"/>
      </w:r>
      <w:r w:rsidRPr="007126FF">
        <w:rPr>
          <w:rStyle w:val="Hipervnculo"/>
          <w:lang w:val="en-US"/>
        </w:rPr>
        <w:t>10.1155/2019/9564627</w:t>
      </w:r>
      <w:r w:rsidR="00000000">
        <w:rPr>
          <w:rStyle w:val="Hipervnculo"/>
          <w:lang w:val="en-US"/>
        </w:rPr>
        <w:fldChar w:fldCharType="end"/>
      </w:r>
    </w:p>
    <w:p w14:paraId="2F94AB80" w14:textId="77777777" w:rsidR="009574C6" w:rsidRPr="007126FF" w:rsidRDefault="00E223CA" w:rsidP="00610AC2">
      <w:pPr>
        <w:jc w:val="both"/>
        <w:rPr>
          <w:lang w:val="en-US"/>
        </w:rPr>
      </w:pPr>
      <w:bookmarkStart w:id="565" w:name="ref-özsarlak2003"/>
      <w:bookmarkEnd w:id="563"/>
      <w:r w:rsidRPr="00383AA8">
        <w:rPr>
          <w:lang w:val="es-ES"/>
          <w:rPrChange w:id="566" w:author="Antonio Otal Palacin" w:date="2023-11-18T17:49:00Z">
            <w:rPr>
              <w:lang w:val="en-US"/>
            </w:rPr>
          </w:rPrChange>
        </w:rPr>
        <w:t xml:space="preserve">24. </w:t>
      </w:r>
      <w:r w:rsidRPr="00383AA8">
        <w:rPr>
          <w:lang w:val="es-ES"/>
          <w:rPrChange w:id="567" w:author="Antonio Otal Palacin" w:date="2023-11-18T17:49:00Z">
            <w:rPr>
              <w:lang w:val="en-US"/>
            </w:rPr>
          </w:rPrChange>
        </w:rPr>
        <w:tab/>
      </w:r>
      <w:proofErr w:type="spellStart"/>
      <w:r w:rsidRPr="009D45E6">
        <w:rPr>
          <w:lang w:val="es-ES"/>
        </w:rPr>
        <w:t>Özsarlak</w:t>
      </w:r>
      <w:proofErr w:type="spellEnd"/>
      <w:r w:rsidRPr="009D45E6">
        <w:rPr>
          <w:lang w:val="es-ES"/>
        </w:rPr>
        <w:t xml:space="preserve"> Ö, </w:t>
      </w:r>
      <w:proofErr w:type="spellStart"/>
      <w:r w:rsidRPr="009D45E6">
        <w:rPr>
          <w:lang w:val="es-ES"/>
        </w:rPr>
        <w:t>Tjalma</w:t>
      </w:r>
      <w:proofErr w:type="spellEnd"/>
      <w:r w:rsidRPr="009D45E6">
        <w:rPr>
          <w:lang w:val="es-ES"/>
        </w:rPr>
        <w:t xml:space="preserve"> W, Schepens E, et al. </w:t>
      </w:r>
      <w:r w:rsidRPr="007126FF">
        <w:rPr>
          <w:lang w:val="en-US"/>
        </w:rPr>
        <w:t xml:space="preserve">The correlation of preoperative CT, MR imaging, and clinical staging (FIGO) with histopathology findings in primary cervical carcinoma. </w:t>
      </w:r>
      <w:r w:rsidRPr="007126FF">
        <w:rPr>
          <w:i/>
          <w:iCs/>
          <w:lang w:val="en-US"/>
        </w:rPr>
        <w:t>European Radiology</w:t>
      </w:r>
      <w:r w:rsidRPr="007126FF">
        <w:rPr>
          <w:lang w:val="en-US"/>
        </w:rPr>
        <w:t>. 2003;13(10):2338-2345. doi:</w:t>
      </w:r>
      <w:r w:rsidR="00000000">
        <w:fldChar w:fldCharType="begin"/>
      </w:r>
      <w:r w:rsidR="00000000" w:rsidRPr="00383AA8">
        <w:rPr>
          <w:lang w:val="en-US"/>
          <w:rPrChange w:id="568" w:author="Antonio Otal Palacin" w:date="2023-11-18T17:49:00Z">
            <w:rPr/>
          </w:rPrChange>
        </w:rPr>
        <w:instrText>HYPERLINK "https://doi.org/10.1007/s00330-003-1928-2" \h</w:instrText>
      </w:r>
      <w:r w:rsidR="00000000">
        <w:fldChar w:fldCharType="separate"/>
      </w:r>
      <w:r w:rsidRPr="007126FF">
        <w:rPr>
          <w:rStyle w:val="Hipervnculo"/>
          <w:lang w:val="en-US"/>
        </w:rPr>
        <w:t>10.1007/s00330-003-1928-2</w:t>
      </w:r>
      <w:r w:rsidR="00000000">
        <w:rPr>
          <w:rStyle w:val="Hipervnculo"/>
          <w:lang w:val="en-US"/>
        </w:rPr>
        <w:fldChar w:fldCharType="end"/>
      </w:r>
    </w:p>
    <w:p w14:paraId="75841009" w14:textId="77777777" w:rsidR="009574C6" w:rsidRPr="007126FF" w:rsidRDefault="00E223CA" w:rsidP="00610AC2">
      <w:pPr>
        <w:jc w:val="both"/>
        <w:rPr>
          <w:lang w:val="en-US"/>
        </w:rPr>
      </w:pPr>
      <w:bookmarkStart w:id="569" w:name="ref-huang2018"/>
      <w:bookmarkEnd w:id="565"/>
      <w:r w:rsidRPr="007126FF">
        <w:rPr>
          <w:lang w:val="en-US"/>
        </w:rPr>
        <w:t xml:space="preserve">25. </w:t>
      </w:r>
      <w:r w:rsidRPr="007126FF">
        <w:rPr>
          <w:lang w:val="en-US"/>
        </w:rPr>
        <w:tab/>
        <w:t xml:space="preserve">Huang X, Wang J, Tang F, Zhong T, Zhang Y. Metal artifact reduction on cervical CT images by deep residual learning. </w:t>
      </w:r>
      <w:proofErr w:type="spellStart"/>
      <w:r w:rsidRPr="007126FF">
        <w:rPr>
          <w:i/>
          <w:iCs/>
          <w:lang w:val="en-US"/>
        </w:rPr>
        <w:t>BioMedical</w:t>
      </w:r>
      <w:proofErr w:type="spellEnd"/>
      <w:r w:rsidRPr="007126FF">
        <w:rPr>
          <w:i/>
          <w:iCs/>
          <w:lang w:val="en-US"/>
        </w:rPr>
        <w:t xml:space="preserve"> Engineering </w:t>
      </w:r>
      <w:proofErr w:type="spellStart"/>
      <w:r w:rsidRPr="007126FF">
        <w:rPr>
          <w:i/>
          <w:iCs/>
          <w:lang w:val="en-US"/>
        </w:rPr>
        <w:t>OnLine</w:t>
      </w:r>
      <w:proofErr w:type="spellEnd"/>
      <w:r w:rsidRPr="007126FF">
        <w:rPr>
          <w:lang w:val="en-US"/>
        </w:rPr>
        <w:t>. 2018;17(1). doi:</w:t>
      </w:r>
      <w:r w:rsidR="00000000">
        <w:fldChar w:fldCharType="begin"/>
      </w:r>
      <w:r w:rsidR="00000000" w:rsidRPr="00383AA8">
        <w:rPr>
          <w:lang w:val="en-US"/>
          <w:rPrChange w:id="570" w:author="Antonio Otal Palacin" w:date="2023-11-18T17:49:00Z">
            <w:rPr/>
          </w:rPrChange>
        </w:rPr>
        <w:instrText>HYPERLINK "https://doi.org/10.1186/s12938-018-0609-y" \h</w:instrText>
      </w:r>
      <w:r w:rsidR="00000000">
        <w:fldChar w:fldCharType="separate"/>
      </w:r>
      <w:r w:rsidRPr="007126FF">
        <w:rPr>
          <w:rStyle w:val="Hipervnculo"/>
          <w:lang w:val="en-US"/>
        </w:rPr>
        <w:t>10.1186/s12938-018-0609-y</w:t>
      </w:r>
      <w:r w:rsidR="00000000">
        <w:rPr>
          <w:rStyle w:val="Hipervnculo"/>
          <w:lang w:val="en-US"/>
        </w:rPr>
        <w:fldChar w:fldCharType="end"/>
      </w:r>
    </w:p>
    <w:p w14:paraId="66680E7F" w14:textId="77777777" w:rsidR="009574C6" w:rsidRPr="007126FF" w:rsidRDefault="00E223CA" w:rsidP="00610AC2">
      <w:pPr>
        <w:jc w:val="both"/>
        <w:rPr>
          <w:lang w:val="en-US"/>
        </w:rPr>
      </w:pPr>
      <w:bookmarkStart w:id="571" w:name="ref-viswanathan2007"/>
      <w:bookmarkEnd w:id="569"/>
      <w:r w:rsidRPr="007126FF">
        <w:rPr>
          <w:lang w:val="en-US"/>
        </w:rPr>
        <w:t xml:space="preserve">26. </w:t>
      </w:r>
      <w:r w:rsidRPr="007126FF">
        <w:rPr>
          <w:lang w:val="en-US"/>
        </w:rPr>
        <w:tab/>
        <w:t xml:space="preserve">Viswanathan AN, Dimopoulos J, Kirisits C, Berger D, </w:t>
      </w:r>
      <w:proofErr w:type="spellStart"/>
      <w:r w:rsidRPr="007126FF">
        <w:rPr>
          <w:lang w:val="en-US"/>
        </w:rPr>
        <w:t>Pötter</w:t>
      </w:r>
      <w:proofErr w:type="spellEnd"/>
      <w:r w:rsidRPr="007126FF">
        <w:rPr>
          <w:lang w:val="en-US"/>
        </w:rPr>
        <w:t xml:space="preserve"> R. Computed Tomography Versus Magnetic Resonance Imaging-Based Contouring in Cervical Cancer Brachytherapy: Results of a Prospective Trial and Preliminary Guidelines for Standardized Contours. </w:t>
      </w:r>
      <w:r w:rsidRPr="007126FF">
        <w:rPr>
          <w:i/>
          <w:iCs/>
          <w:lang w:val="en-US"/>
        </w:rPr>
        <w:t>International Journal of Radiation Oncology*Biology*Physics</w:t>
      </w:r>
      <w:r w:rsidRPr="007126FF">
        <w:rPr>
          <w:lang w:val="en-US"/>
        </w:rPr>
        <w:t>. 2007;68(2):491-498. doi:</w:t>
      </w:r>
      <w:r w:rsidR="00000000">
        <w:fldChar w:fldCharType="begin"/>
      </w:r>
      <w:r w:rsidR="00000000" w:rsidRPr="00383AA8">
        <w:rPr>
          <w:lang w:val="en-US"/>
          <w:rPrChange w:id="572" w:author="Antonio Otal Palacin" w:date="2023-11-18T17:49:00Z">
            <w:rPr/>
          </w:rPrChange>
        </w:rPr>
        <w:instrText>HYPERLINK "https://doi.org/10.1016/j.ijrobp.2006.12.021" \h</w:instrText>
      </w:r>
      <w:r w:rsidR="00000000">
        <w:fldChar w:fldCharType="separate"/>
      </w:r>
      <w:r w:rsidRPr="007126FF">
        <w:rPr>
          <w:rStyle w:val="Hipervnculo"/>
          <w:lang w:val="en-US"/>
        </w:rPr>
        <w:t>10.1016/j.ijrobp.2006.12.021</w:t>
      </w:r>
      <w:r w:rsidR="00000000">
        <w:rPr>
          <w:rStyle w:val="Hipervnculo"/>
          <w:lang w:val="en-US"/>
        </w:rPr>
        <w:fldChar w:fldCharType="end"/>
      </w:r>
    </w:p>
    <w:p w14:paraId="41010743" w14:textId="77777777" w:rsidR="009574C6" w:rsidRPr="007126FF" w:rsidRDefault="00E223CA" w:rsidP="00610AC2">
      <w:pPr>
        <w:jc w:val="both"/>
        <w:rPr>
          <w:lang w:val="en-US"/>
        </w:rPr>
      </w:pPr>
      <w:bookmarkStart w:id="573" w:name="ref-ohno2016"/>
      <w:bookmarkEnd w:id="571"/>
      <w:r w:rsidRPr="007126FF">
        <w:rPr>
          <w:lang w:val="en-US"/>
        </w:rPr>
        <w:t xml:space="preserve">27. </w:t>
      </w:r>
      <w:r w:rsidRPr="007126FF">
        <w:rPr>
          <w:lang w:val="en-US"/>
        </w:rPr>
        <w:tab/>
        <w:t xml:space="preserve">Ohno T, Wakatsuki M, </w:t>
      </w:r>
      <w:proofErr w:type="spellStart"/>
      <w:r w:rsidRPr="007126FF">
        <w:rPr>
          <w:lang w:val="en-US"/>
        </w:rPr>
        <w:t>Toita</w:t>
      </w:r>
      <w:proofErr w:type="spellEnd"/>
      <w:r w:rsidRPr="007126FF">
        <w:rPr>
          <w:lang w:val="en-US"/>
        </w:rPr>
        <w:t xml:space="preserve"> T, et al. Recommendations for high-risk clinical target volume definition with computed tomography for three-dimensional image-guided brachytherapy in cervical cancer patients. </w:t>
      </w:r>
      <w:r w:rsidRPr="007126FF">
        <w:rPr>
          <w:i/>
          <w:iCs/>
          <w:lang w:val="en-US"/>
        </w:rPr>
        <w:t>Journal of Radiation Research</w:t>
      </w:r>
      <w:r w:rsidRPr="007126FF">
        <w:rPr>
          <w:lang w:val="en-US"/>
        </w:rPr>
        <w:t>. 2016;58(3):341-350. doi:</w:t>
      </w:r>
      <w:r w:rsidR="00000000">
        <w:fldChar w:fldCharType="begin"/>
      </w:r>
      <w:r w:rsidR="00000000" w:rsidRPr="00383AA8">
        <w:rPr>
          <w:lang w:val="en-US"/>
          <w:rPrChange w:id="574" w:author="Antonio Otal Palacin" w:date="2023-11-18T17:49:00Z">
            <w:rPr/>
          </w:rPrChange>
        </w:rPr>
        <w:instrText>HYPERLINK "https://doi.org/10.1093/jrr/rrw109" \h</w:instrText>
      </w:r>
      <w:r w:rsidR="00000000">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/rrw109</w:t>
      </w:r>
      <w:r w:rsidR="00000000">
        <w:rPr>
          <w:rStyle w:val="Hipervnculo"/>
          <w:lang w:val="en-US"/>
        </w:rPr>
        <w:fldChar w:fldCharType="end"/>
      </w:r>
    </w:p>
    <w:p w14:paraId="5F80691C" w14:textId="77777777" w:rsidR="009574C6" w:rsidRPr="007126FF" w:rsidRDefault="00E223CA" w:rsidP="00610AC2">
      <w:pPr>
        <w:jc w:val="both"/>
        <w:rPr>
          <w:lang w:val="en-US"/>
        </w:rPr>
      </w:pPr>
      <w:bookmarkStart w:id="575" w:name="ref-petric2014"/>
      <w:bookmarkEnd w:id="573"/>
      <w:r w:rsidRPr="007126FF">
        <w:rPr>
          <w:lang w:val="en-US"/>
        </w:rPr>
        <w:t xml:space="preserve">28. </w:t>
      </w:r>
      <w:r w:rsidRPr="007126FF">
        <w:rPr>
          <w:lang w:val="en-US"/>
        </w:rPr>
        <w:tab/>
        <w:t xml:space="preserve">Petric P, Mohammed-Al-Hammadi N. MRI findings at image guided adaptive cervix cancer brachytherapy: radiation oncologist’s perspective. </w:t>
      </w:r>
      <w:r w:rsidRPr="007126FF">
        <w:rPr>
          <w:i/>
          <w:iCs/>
          <w:lang w:val="en-US"/>
        </w:rPr>
        <w:t>Journal of Contemporary Brachytherapy</w:t>
      </w:r>
      <w:r w:rsidRPr="007126FF">
        <w:rPr>
          <w:lang w:val="en-US"/>
        </w:rPr>
        <w:t xml:space="preserve">. </w:t>
      </w:r>
      <w:proofErr w:type="gramStart"/>
      <w:r w:rsidRPr="007126FF">
        <w:rPr>
          <w:lang w:val="en-US"/>
        </w:rPr>
        <w:t>2014;2:215</w:t>
      </w:r>
      <w:proofErr w:type="gramEnd"/>
      <w:r w:rsidRPr="007126FF">
        <w:rPr>
          <w:lang w:val="en-US"/>
        </w:rPr>
        <w:t>-222. doi:</w:t>
      </w:r>
      <w:r w:rsidR="00000000">
        <w:fldChar w:fldCharType="begin"/>
      </w:r>
      <w:r w:rsidR="00000000" w:rsidRPr="00383AA8">
        <w:rPr>
          <w:lang w:val="en-US"/>
          <w:rPrChange w:id="576" w:author="Antonio Otal Palacin" w:date="2023-11-18T17:49:00Z">
            <w:rPr/>
          </w:rPrChange>
        </w:rPr>
        <w:instrText>HYPERLINK "https://doi.org/10.5114/jcb.2014.43459" \h</w:instrText>
      </w:r>
      <w:r w:rsidR="00000000">
        <w:fldChar w:fldCharType="separate"/>
      </w:r>
      <w:r w:rsidRPr="007126FF">
        <w:rPr>
          <w:rStyle w:val="Hipervnculo"/>
          <w:lang w:val="en-US"/>
        </w:rPr>
        <w:t>10.5114/jcb.2014.43459</w:t>
      </w:r>
      <w:r w:rsidR="00000000">
        <w:rPr>
          <w:rStyle w:val="Hipervnculo"/>
          <w:lang w:val="en-US"/>
        </w:rPr>
        <w:fldChar w:fldCharType="end"/>
      </w:r>
    </w:p>
    <w:p w14:paraId="5C4D33DB" w14:textId="77777777" w:rsidR="009574C6" w:rsidRPr="007126FF" w:rsidRDefault="00E223CA" w:rsidP="00610AC2">
      <w:pPr>
        <w:jc w:val="both"/>
        <w:rPr>
          <w:lang w:val="en-US"/>
        </w:rPr>
      </w:pPr>
      <w:bookmarkStart w:id="577" w:name="ref-haie-meder2005"/>
      <w:bookmarkEnd w:id="575"/>
      <w:r w:rsidRPr="00383AA8">
        <w:rPr>
          <w:lang w:val="es-ES"/>
          <w:rPrChange w:id="578" w:author="Antonio Otal Palacin" w:date="2023-11-18T17:49:00Z">
            <w:rPr>
              <w:lang w:val="en-US"/>
            </w:rPr>
          </w:rPrChange>
        </w:rPr>
        <w:t xml:space="preserve">29. </w:t>
      </w:r>
      <w:r w:rsidRPr="00383AA8">
        <w:rPr>
          <w:lang w:val="es-ES"/>
          <w:rPrChange w:id="579" w:author="Antonio Otal Palacin" w:date="2023-11-18T17:49:00Z">
            <w:rPr>
              <w:lang w:val="en-US"/>
            </w:rPr>
          </w:rPrChange>
        </w:rPr>
        <w:tab/>
      </w:r>
      <w:proofErr w:type="spellStart"/>
      <w:r w:rsidRPr="009D45E6">
        <w:rPr>
          <w:lang w:val="es-ES"/>
        </w:rPr>
        <w:t>Haie-Meder</w:t>
      </w:r>
      <w:proofErr w:type="spellEnd"/>
      <w:r w:rsidRPr="009D45E6">
        <w:rPr>
          <w:lang w:val="es-ES"/>
        </w:rPr>
        <w:t xml:space="preserve"> C, </w:t>
      </w:r>
      <w:proofErr w:type="spellStart"/>
      <w:r w:rsidRPr="009D45E6">
        <w:rPr>
          <w:lang w:val="es-ES"/>
        </w:rPr>
        <w:t>Pötter</w:t>
      </w:r>
      <w:proofErr w:type="spellEnd"/>
      <w:r w:rsidRPr="009D45E6">
        <w:rPr>
          <w:lang w:val="es-ES"/>
        </w:rPr>
        <w:t xml:space="preserve"> R, Van Limbergen E,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 concepts and terms in 3D image based 3D treatment planning in cervix cancer brachytherapy with emphasis on </w:t>
      </w:r>
      <w:r w:rsidRPr="007126FF">
        <w:rPr>
          <w:lang w:val="en-US"/>
        </w:rPr>
        <w:lastRenderedPageBreak/>
        <w:t xml:space="preserve">MRI assessment of GTV and CTV. </w:t>
      </w:r>
      <w:r w:rsidRPr="007126FF">
        <w:rPr>
          <w:i/>
          <w:iCs/>
          <w:lang w:val="en-US"/>
        </w:rPr>
        <w:t>Radiotherapy and Oncology</w:t>
      </w:r>
      <w:r w:rsidRPr="007126FF">
        <w:rPr>
          <w:lang w:val="en-US"/>
        </w:rPr>
        <w:t>. 2005;74(3):235-245. doi:</w:t>
      </w:r>
      <w:r w:rsidR="00000000">
        <w:fldChar w:fldCharType="begin"/>
      </w:r>
      <w:r w:rsidR="00000000" w:rsidRPr="00383AA8">
        <w:rPr>
          <w:lang w:val="en-US"/>
          <w:rPrChange w:id="580" w:author="Antonio Otal Palacin" w:date="2023-11-18T17:49:00Z">
            <w:rPr/>
          </w:rPrChange>
        </w:rPr>
        <w:instrText>HYPERLINK "https://doi.org/10.1016/j.radonc.2004.12.015" \h</w:instrText>
      </w:r>
      <w:r w:rsidR="00000000">
        <w:fldChar w:fldCharType="separate"/>
      </w:r>
      <w:r w:rsidRPr="007126FF">
        <w:rPr>
          <w:rStyle w:val="Hipervnculo"/>
          <w:lang w:val="en-US"/>
        </w:rPr>
        <w:t>10.1016/j.radonc.2004.12.015</w:t>
      </w:r>
      <w:r w:rsidR="00000000">
        <w:rPr>
          <w:rStyle w:val="Hipervnculo"/>
          <w:lang w:val="en-US"/>
        </w:rPr>
        <w:fldChar w:fldCharType="end"/>
      </w:r>
    </w:p>
    <w:p w14:paraId="18CB4CDA" w14:textId="77777777" w:rsidR="009574C6" w:rsidRDefault="00E223CA" w:rsidP="00610AC2">
      <w:pPr>
        <w:jc w:val="both"/>
      </w:pPr>
      <w:bookmarkStart w:id="581" w:name="ref-addley2010"/>
      <w:bookmarkEnd w:id="577"/>
      <w:r w:rsidRPr="007126FF">
        <w:rPr>
          <w:lang w:val="en-US"/>
        </w:rPr>
        <w:t xml:space="preserve">30. </w:t>
      </w:r>
      <w:r w:rsidRPr="007126FF">
        <w:rPr>
          <w:lang w:val="en-US"/>
        </w:rPr>
        <w:tab/>
        <w:t xml:space="preserve">Addley HC, Vargas HA, Moyle PL, Crawford R, Sala E. Pelvic Imaging Following Chemotherapy and Radiation Therapy for Gynecologic Malignancies. </w:t>
      </w:r>
      <w:proofErr w:type="spellStart"/>
      <w:r>
        <w:rPr>
          <w:i/>
          <w:iCs/>
        </w:rPr>
        <w:t>RadioGraphics</w:t>
      </w:r>
      <w:proofErr w:type="spellEnd"/>
      <w:r>
        <w:t>. 2010;30(7):1843-1856. doi:</w:t>
      </w:r>
      <w:hyperlink r:id="rId55">
        <w:r>
          <w:rPr>
            <w:rStyle w:val="Hipervnculo"/>
          </w:rPr>
          <w:t>10.1148/rg.307105063</w:t>
        </w:r>
      </w:hyperlink>
    </w:p>
    <w:p w14:paraId="4A4FF713" w14:textId="77777777" w:rsidR="009574C6" w:rsidRPr="007126FF" w:rsidRDefault="00E223CA" w:rsidP="00610AC2">
      <w:pPr>
        <w:jc w:val="both"/>
        <w:rPr>
          <w:lang w:val="en-US"/>
        </w:rPr>
      </w:pPr>
      <w:bookmarkStart w:id="582" w:name="ref-richart2018"/>
      <w:bookmarkEnd w:id="581"/>
      <w:r>
        <w:t xml:space="preserve">31. </w:t>
      </w:r>
      <w:r>
        <w:tab/>
        <w:t xml:space="preserve">Richart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rsidR="00000000">
        <w:fldChar w:fldCharType="begin"/>
      </w:r>
      <w:r w:rsidR="00000000" w:rsidRPr="00383AA8">
        <w:rPr>
          <w:lang w:val="en-US"/>
          <w:rPrChange w:id="583" w:author="Antonio Otal Palacin" w:date="2023-11-18T17:49:00Z">
            <w:rPr/>
          </w:rPrChange>
        </w:rPr>
        <w:instrText>HYPERLINK "https://doi.org/10.1016/j.rpor.2018.06.005" \h</w:instrText>
      </w:r>
      <w:r w:rsidR="00000000">
        <w:fldChar w:fldCharType="separate"/>
      </w:r>
      <w:r w:rsidRPr="007126FF">
        <w:rPr>
          <w:rStyle w:val="Hipervnculo"/>
          <w:lang w:val="en-US"/>
        </w:rPr>
        <w:t>10.1016/j.rpor.2018.06.005</w:t>
      </w:r>
      <w:r w:rsidR="00000000">
        <w:rPr>
          <w:rStyle w:val="Hipervnculo"/>
          <w:lang w:val="en-US"/>
        </w:rPr>
        <w:fldChar w:fldCharType="end"/>
      </w:r>
    </w:p>
    <w:p w14:paraId="78C6705C" w14:textId="77777777" w:rsidR="009574C6" w:rsidRPr="007126FF" w:rsidRDefault="00E223CA" w:rsidP="00610AC2">
      <w:pPr>
        <w:jc w:val="both"/>
        <w:rPr>
          <w:lang w:val="en-US"/>
        </w:rPr>
      </w:pPr>
      <w:bookmarkStart w:id="584" w:name="ref-dimopoulos2012"/>
      <w:bookmarkEnd w:id="582"/>
      <w:r w:rsidRPr="007126FF">
        <w:rPr>
          <w:lang w:val="en-US"/>
        </w:rPr>
        <w:t xml:space="preserve">32. </w:t>
      </w:r>
      <w:r w:rsidRPr="007126FF">
        <w:rPr>
          <w:lang w:val="en-US"/>
        </w:rPr>
        <w:tab/>
        <w:t xml:space="preserve">Dimopoulos JCA, Petrow P, Tanderup K, et al. Recommendations from </w:t>
      </w:r>
      <w:proofErr w:type="spellStart"/>
      <w:r w:rsidRPr="007126FF">
        <w:rPr>
          <w:lang w:val="en-US"/>
        </w:rPr>
        <w:t>Gynaecological</w:t>
      </w:r>
      <w:proofErr w:type="spellEnd"/>
      <w:r w:rsidRPr="007126FF">
        <w:rPr>
          <w:lang w:val="en-US"/>
        </w:rPr>
        <w:t xml:space="preserve"> (GYN) GEC-ESTRO Working Group (IV): Basic principles and parameters for MR imaging within the frame of image based adaptive cervix cancer brachytherapy. </w:t>
      </w:r>
      <w:r w:rsidRPr="007126FF">
        <w:rPr>
          <w:i/>
          <w:iCs/>
          <w:lang w:val="en-US"/>
        </w:rPr>
        <w:t>Radiotherapy and Oncology</w:t>
      </w:r>
      <w:r w:rsidRPr="007126FF">
        <w:rPr>
          <w:lang w:val="en-US"/>
        </w:rPr>
        <w:t>. 2012;103(1):113-122. doi:</w:t>
      </w:r>
      <w:r w:rsidR="00000000">
        <w:fldChar w:fldCharType="begin"/>
      </w:r>
      <w:r w:rsidR="00000000" w:rsidRPr="00383AA8">
        <w:rPr>
          <w:lang w:val="en-US"/>
          <w:rPrChange w:id="585" w:author="Antonio Otal Palacin" w:date="2023-11-18T17:49:00Z">
            <w:rPr/>
          </w:rPrChange>
        </w:rPr>
        <w:instrText>HYPERLINK "https://doi.org/10.1016/j.radonc.2011.12.024" \h</w:instrText>
      </w:r>
      <w:r w:rsidR="00000000">
        <w:fldChar w:fldCharType="separate"/>
      </w:r>
      <w:r w:rsidRPr="007126FF">
        <w:rPr>
          <w:rStyle w:val="Hipervnculo"/>
          <w:lang w:val="en-US"/>
        </w:rPr>
        <w:t>10.1016/j.radonc.2011.12.024</w:t>
      </w:r>
      <w:r w:rsidR="00000000">
        <w:rPr>
          <w:rStyle w:val="Hipervnculo"/>
          <w:lang w:val="en-US"/>
        </w:rPr>
        <w:fldChar w:fldCharType="end"/>
      </w:r>
    </w:p>
    <w:p w14:paraId="6FD17F2B" w14:textId="77777777" w:rsidR="009574C6" w:rsidRPr="007126FF" w:rsidRDefault="00E223CA" w:rsidP="00610AC2">
      <w:pPr>
        <w:jc w:val="both"/>
        <w:rPr>
          <w:lang w:val="en-US"/>
        </w:rPr>
      </w:pPr>
      <w:bookmarkStart w:id="586" w:name="ref-kataoka2007"/>
      <w:bookmarkEnd w:id="584"/>
      <w:r w:rsidRPr="007126FF">
        <w:rPr>
          <w:lang w:val="en-US"/>
        </w:rPr>
        <w:t xml:space="preserve">33. </w:t>
      </w:r>
      <w:r w:rsidRPr="007126FF">
        <w:rPr>
          <w:lang w:val="en-US"/>
        </w:rPr>
        <w:tab/>
      </w:r>
      <w:r w:rsidRPr="00383AA8">
        <w:rPr>
          <w:lang w:val="en-US"/>
          <w:rPrChange w:id="587" w:author="Antonio Otal Palacin" w:date="2023-11-18T17:49:00Z">
            <w:rPr>
              <w:lang w:val="es-ES"/>
            </w:rPr>
          </w:rPrChange>
        </w:rPr>
        <w:t xml:space="preserve">Kataoka M, Kido A, Koyama T, et al. </w:t>
      </w:r>
      <w:r w:rsidRPr="007126FF">
        <w:rPr>
          <w:lang w:val="en-US"/>
        </w:rPr>
        <w:t xml:space="preserve">MRI of the female pelvis at 3T compared to 1.5T: Evaluation on high-resolution T2-weighted and HASTE images. </w:t>
      </w:r>
      <w:r w:rsidRPr="007126FF">
        <w:rPr>
          <w:i/>
          <w:iCs/>
          <w:lang w:val="en-US"/>
        </w:rPr>
        <w:t>Journal of Magnetic Resonance Imaging</w:t>
      </w:r>
      <w:r w:rsidRPr="007126FF">
        <w:rPr>
          <w:lang w:val="en-US"/>
        </w:rPr>
        <w:t>. 2007;25(3):527-534. doi:</w:t>
      </w:r>
      <w:r w:rsidR="00000000">
        <w:fldChar w:fldCharType="begin"/>
      </w:r>
      <w:r w:rsidR="00000000" w:rsidRPr="00383AA8">
        <w:rPr>
          <w:lang w:val="en-US"/>
          <w:rPrChange w:id="588" w:author="Antonio Otal Palacin" w:date="2023-11-18T17:49:00Z">
            <w:rPr/>
          </w:rPrChange>
        </w:rPr>
        <w:instrText>HYPERLINK "https://doi.org/10.1002/jmri.20842" \h</w:instrText>
      </w:r>
      <w:r w:rsidR="00000000">
        <w:fldChar w:fldCharType="separate"/>
      </w:r>
      <w:r w:rsidRPr="007126FF">
        <w:rPr>
          <w:rStyle w:val="Hipervnculo"/>
          <w:lang w:val="en-US"/>
        </w:rPr>
        <w:t>10.1002/jmri.20842</w:t>
      </w:r>
      <w:r w:rsidR="00000000">
        <w:rPr>
          <w:rStyle w:val="Hipervnculo"/>
          <w:lang w:val="en-US"/>
        </w:rPr>
        <w:fldChar w:fldCharType="end"/>
      </w:r>
    </w:p>
    <w:p w14:paraId="5308774D" w14:textId="77777777" w:rsidR="009574C6" w:rsidRPr="007126FF" w:rsidRDefault="00E223CA" w:rsidP="00610AC2">
      <w:pPr>
        <w:jc w:val="both"/>
        <w:rPr>
          <w:lang w:val="en-US"/>
        </w:rPr>
      </w:pPr>
      <w:bookmarkStart w:id="589" w:name="ref-kumar2020"/>
      <w:bookmarkEnd w:id="586"/>
      <w:r w:rsidRPr="007126FF">
        <w:rPr>
          <w:lang w:val="en-US"/>
        </w:rPr>
        <w:t xml:space="preserve">34. </w:t>
      </w:r>
      <w:r w:rsidRPr="007126FF">
        <w:rPr>
          <w:lang w:val="en-US"/>
        </w:rPr>
        <w:tab/>
        <w:t xml:space="preserve">Kumar R, Narayanan GS, </w:t>
      </w:r>
      <w:proofErr w:type="spellStart"/>
      <w:r w:rsidRPr="007126FF">
        <w:rPr>
          <w:lang w:val="en-US"/>
        </w:rPr>
        <w:t>Vishwanthan</w:t>
      </w:r>
      <w:proofErr w:type="spellEnd"/>
      <w:r w:rsidRPr="007126FF">
        <w:rPr>
          <w:lang w:val="en-US"/>
        </w:rPr>
        <w:t xml:space="preserve"> B, Narayanan S, Mandal S. A prospective comparative dosimetric study between diffusion weighted MRI (DWI) &amp; T2-weighted MRI (T2W) for target delineation and planning in cervical cancer brachytherapy. </w:t>
      </w:r>
      <w:r w:rsidRPr="007126FF">
        <w:rPr>
          <w:i/>
          <w:iCs/>
          <w:lang w:val="en-US"/>
        </w:rPr>
        <w:t>Reports of Practical Oncology &amp; Radiotherapy</w:t>
      </w:r>
      <w:r w:rsidRPr="007126FF">
        <w:rPr>
          <w:lang w:val="en-US"/>
        </w:rPr>
        <w:t>. 2020;25(6):1011-1016. doi:</w:t>
      </w:r>
      <w:r w:rsidR="00000000">
        <w:fldChar w:fldCharType="begin"/>
      </w:r>
      <w:r w:rsidR="00000000" w:rsidRPr="00383AA8">
        <w:rPr>
          <w:lang w:val="en-US"/>
          <w:rPrChange w:id="590" w:author="Antonio Otal Palacin" w:date="2023-11-18T17:49:00Z">
            <w:rPr/>
          </w:rPrChange>
        </w:rPr>
        <w:instrText>HYPERLINK "https://doi.org/10.1016/j.rpor.2020.08.008" \h</w:instrText>
      </w:r>
      <w:r w:rsidR="00000000">
        <w:fldChar w:fldCharType="separate"/>
      </w:r>
      <w:r w:rsidRPr="007126FF">
        <w:rPr>
          <w:rStyle w:val="Hipervnculo"/>
          <w:lang w:val="en-US"/>
        </w:rPr>
        <w:t>10.1016/j.rpor.2020.08.008</w:t>
      </w:r>
      <w:r w:rsidR="00000000">
        <w:rPr>
          <w:rStyle w:val="Hipervnculo"/>
          <w:lang w:val="en-US"/>
        </w:rPr>
        <w:fldChar w:fldCharType="end"/>
      </w:r>
    </w:p>
    <w:p w14:paraId="06D5A75B" w14:textId="77777777" w:rsidR="009574C6" w:rsidRPr="007126FF" w:rsidRDefault="00E223CA" w:rsidP="00610AC2">
      <w:pPr>
        <w:jc w:val="both"/>
        <w:rPr>
          <w:lang w:val="en-US"/>
        </w:rPr>
      </w:pPr>
      <w:bookmarkStart w:id="591" w:name="ref-tanderup2008"/>
      <w:bookmarkEnd w:id="589"/>
      <w:r w:rsidRPr="007126FF">
        <w:rPr>
          <w:lang w:val="en-US"/>
        </w:rPr>
        <w:t xml:space="preserve">35. </w:t>
      </w:r>
      <w:r w:rsidRPr="007126FF">
        <w:rPr>
          <w:lang w:val="en-US"/>
        </w:rPr>
        <w:tab/>
        <w:t xml:space="preserve">Tanderup K, Hellebust TP, Lang S, et al. Consequences of random and systematic reconstruction uncertainties in 3D image based brachytherapy in cervical cancer. </w:t>
      </w:r>
      <w:r w:rsidRPr="007126FF">
        <w:rPr>
          <w:i/>
          <w:iCs/>
          <w:lang w:val="en-US"/>
        </w:rPr>
        <w:t>Radiotherapy and Oncology</w:t>
      </w:r>
      <w:r w:rsidRPr="007126FF">
        <w:rPr>
          <w:lang w:val="en-US"/>
        </w:rPr>
        <w:t>. 2008;89(2):156-163. doi:</w:t>
      </w:r>
      <w:r w:rsidR="00000000">
        <w:fldChar w:fldCharType="begin"/>
      </w:r>
      <w:r w:rsidR="00000000" w:rsidRPr="00383AA8">
        <w:rPr>
          <w:lang w:val="en-US"/>
          <w:rPrChange w:id="592" w:author="Antonio Otal Palacin" w:date="2023-11-18T17:49:00Z">
            <w:rPr/>
          </w:rPrChange>
        </w:rPr>
        <w:instrText>HYPERLINK "https://doi.org/10.1016/j.radonc.2008.06.010" \h</w:instrText>
      </w:r>
      <w:r w:rsidR="00000000">
        <w:fldChar w:fldCharType="separate"/>
      </w:r>
      <w:r w:rsidRPr="007126FF">
        <w:rPr>
          <w:rStyle w:val="Hipervnculo"/>
          <w:lang w:val="en-US"/>
        </w:rPr>
        <w:t>10.1016/j.radonc.2008.06.010</w:t>
      </w:r>
      <w:r w:rsidR="00000000">
        <w:rPr>
          <w:rStyle w:val="Hipervnculo"/>
          <w:lang w:val="en-US"/>
        </w:rPr>
        <w:fldChar w:fldCharType="end"/>
      </w:r>
    </w:p>
    <w:p w14:paraId="4D82147E" w14:textId="77777777" w:rsidR="009574C6" w:rsidRPr="007126FF" w:rsidRDefault="00E223CA" w:rsidP="00610AC2">
      <w:pPr>
        <w:jc w:val="both"/>
        <w:rPr>
          <w:lang w:val="en-US"/>
        </w:rPr>
      </w:pPr>
      <w:bookmarkStart w:id="593" w:name="ref-schindel2013"/>
      <w:bookmarkEnd w:id="591"/>
      <w:r w:rsidRPr="007126FF">
        <w:rPr>
          <w:lang w:val="en-US"/>
        </w:rPr>
        <w:t xml:space="preserve">36. </w:t>
      </w:r>
      <w:r w:rsidRPr="007126FF">
        <w:rPr>
          <w:lang w:val="en-US"/>
        </w:rPr>
        <w:tab/>
        <w:t xml:space="preserve">Schindel J, Zhang W, Bhatia SK, Sun W, Kim Y. Dosimetric impacts of applicator displacements and applicator reconstruction-uncertainties on 3D image-guided brachytherapy for cervical cancer. </w:t>
      </w:r>
      <w:r w:rsidRPr="007126FF">
        <w:rPr>
          <w:i/>
          <w:iCs/>
          <w:lang w:val="en-US"/>
        </w:rPr>
        <w:t>Journal of Contemporary Brachytherapy</w:t>
      </w:r>
      <w:r w:rsidRPr="007126FF">
        <w:rPr>
          <w:lang w:val="en-US"/>
        </w:rPr>
        <w:t xml:space="preserve">. </w:t>
      </w:r>
      <w:proofErr w:type="gramStart"/>
      <w:r w:rsidRPr="007126FF">
        <w:rPr>
          <w:lang w:val="en-US"/>
        </w:rPr>
        <w:t>2013;4:250</w:t>
      </w:r>
      <w:proofErr w:type="gramEnd"/>
      <w:r w:rsidRPr="007126FF">
        <w:rPr>
          <w:lang w:val="en-US"/>
        </w:rPr>
        <w:t>-257. doi:</w:t>
      </w:r>
      <w:r w:rsidR="00000000">
        <w:fldChar w:fldCharType="begin"/>
      </w:r>
      <w:r w:rsidR="00000000" w:rsidRPr="00383AA8">
        <w:rPr>
          <w:lang w:val="en-US"/>
          <w:rPrChange w:id="594" w:author="Antonio Otal Palacin" w:date="2023-11-18T17:49:00Z">
            <w:rPr/>
          </w:rPrChange>
        </w:rPr>
        <w:instrText>HYPERLINK "https://doi.org/10.5114/jcb.2013.39453" \h</w:instrText>
      </w:r>
      <w:r w:rsidR="00000000">
        <w:fldChar w:fldCharType="separate"/>
      </w:r>
      <w:r w:rsidRPr="007126FF">
        <w:rPr>
          <w:rStyle w:val="Hipervnculo"/>
          <w:lang w:val="en-US"/>
        </w:rPr>
        <w:t>10.5114/jcb.2013.39453</w:t>
      </w:r>
      <w:r w:rsidR="00000000">
        <w:rPr>
          <w:rStyle w:val="Hipervnculo"/>
          <w:lang w:val="en-US"/>
        </w:rPr>
        <w:fldChar w:fldCharType="end"/>
      </w:r>
    </w:p>
    <w:p w14:paraId="1258F5BA" w14:textId="77777777" w:rsidR="009574C6" w:rsidRPr="007126FF" w:rsidRDefault="00E223CA" w:rsidP="00610AC2">
      <w:pPr>
        <w:jc w:val="both"/>
        <w:rPr>
          <w:lang w:val="en-US"/>
        </w:rPr>
      </w:pPr>
      <w:bookmarkStart w:id="595" w:name="ref-oinam2014"/>
      <w:bookmarkEnd w:id="593"/>
      <w:r w:rsidRPr="007126FF">
        <w:rPr>
          <w:lang w:val="en-US"/>
        </w:rPr>
        <w:t xml:space="preserve">37. </w:t>
      </w:r>
      <w:r w:rsidRPr="007126FF">
        <w:rPr>
          <w:lang w:val="en-US"/>
        </w:rPr>
        <w:tab/>
      </w:r>
      <w:proofErr w:type="spellStart"/>
      <w:r w:rsidRPr="007126FF">
        <w:rPr>
          <w:lang w:val="en-US"/>
        </w:rPr>
        <w:t>Oinam</w:t>
      </w:r>
      <w:proofErr w:type="spellEnd"/>
      <w:r w:rsidRPr="007126FF">
        <w:rPr>
          <w:lang w:val="en-US"/>
        </w:rPr>
        <w:t xml:space="preserve"> AS, Tomar P, Patel FD, Singh L, Rai B, Bahl A. CT and MR image fusion of tandem and ring applicator using rigid registration in intracavitary brachytherapy planning. </w:t>
      </w:r>
      <w:r w:rsidRPr="007126FF">
        <w:rPr>
          <w:i/>
          <w:iCs/>
          <w:lang w:val="en-US"/>
        </w:rPr>
        <w:t>Journal of Applied Clinical Medical Physics</w:t>
      </w:r>
      <w:r w:rsidRPr="007126FF">
        <w:rPr>
          <w:lang w:val="en-US"/>
        </w:rPr>
        <w:t>. 2014;15(2):191-204. doi:</w:t>
      </w:r>
      <w:r w:rsidR="00000000">
        <w:fldChar w:fldCharType="begin"/>
      </w:r>
      <w:r w:rsidR="00000000" w:rsidRPr="00383AA8">
        <w:rPr>
          <w:lang w:val="en-US"/>
          <w:rPrChange w:id="596" w:author="Antonio Otal Palacin" w:date="2023-11-18T17:49:00Z">
            <w:rPr/>
          </w:rPrChange>
        </w:rPr>
        <w:instrText>HYPERLINK "https://doi.org/10.1120/jacmp.v15i2.4206" \h</w:instrText>
      </w:r>
      <w:r w:rsidR="00000000">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15i2.4206</w:t>
      </w:r>
      <w:r w:rsidR="00000000">
        <w:rPr>
          <w:rStyle w:val="Hipervnculo"/>
          <w:lang w:val="en-US"/>
        </w:rPr>
        <w:fldChar w:fldCharType="end"/>
      </w:r>
    </w:p>
    <w:p w14:paraId="79D78CC6" w14:textId="77777777" w:rsidR="009574C6" w:rsidRPr="007126FF" w:rsidRDefault="00E223CA" w:rsidP="00610AC2">
      <w:pPr>
        <w:jc w:val="both"/>
        <w:rPr>
          <w:lang w:val="en-US"/>
        </w:rPr>
      </w:pPr>
      <w:bookmarkStart w:id="597" w:name="ref-katsura2018"/>
      <w:bookmarkEnd w:id="595"/>
      <w:r w:rsidRPr="007126FF">
        <w:rPr>
          <w:lang w:val="en-US"/>
        </w:rPr>
        <w:t xml:space="preserve">38. </w:t>
      </w:r>
      <w:r w:rsidRPr="007126FF">
        <w:rPr>
          <w:lang w:val="en-US"/>
        </w:rPr>
        <w:tab/>
        <w:t xml:space="preserve">Katsura M, Sato J, </w:t>
      </w:r>
      <w:proofErr w:type="spellStart"/>
      <w:r w:rsidRPr="007126FF">
        <w:rPr>
          <w:lang w:val="en-US"/>
        </w:rPr>
        <w:t>Akahane</w:t>
      </w:r>
      <w:proofErr w:type="spellEnd"/>
      <w:r w:rsidRPr="007126FF">
        <w:rPr>
          <w:lang w:val="en-US"/>
        </w:rPr>
        <w:t xml:space="preserve"> M, Kunimatsu A, Abe O. Current and Novel Techniques for Metal Artifact Reduction at CT: Practical Guide for Radiologists. </w:t>
      </w:r>
      <w:proofErr w:type="spellStart"/>
      <w:r w:rsidRPr="007126FF">
        <w:rPr>
          <w:i/>
          <w:iCs/>
          <w:lang w:val="en-US"/>
        </w:rPr>
        <w:t>RadioGraphics</w:t>
      </w:r>
      <w:proofErr w:type="spellEnd"/>
      <w:r w:rsidRPr="007126FF">
        <w:rPr>
          <w:lang w:val="en-US"/>
        </w:rPr>
        <w:t>. 2018;38(2):450-461. doi:</w:t>
      </w:r>
      <w:r w:rsidR="00000000">
        <w:fldChar w:fldCharType="begin"/>
      </w:r>
      <w:r w:rsidR="00000000" w:rsidRPr="00383AA8">
        <w:rPr>
          <w:lang w:val="en-US"/>
          <w:rPrChange w:id="598" w:author="Antonio Otal Palacin" w:date="2023-11-18T17:49:00Z">
            <w:rPr/>
          </w:rPrChange>
        </w:rPr>
        <w:instrText>HYPERLINK "https://doi.org/10.1148/rg.2018170102" \h</w:instrText>
      </w:r>
      <w:r w:rsidR="00000000">
        <w:fldChar w:fldCharType="separate"/>
      </w:r>
      <w:r w:rsidRPr="007126FF">
        <w:rPr>
          <w:rStyle w:val="Hipervnculo"/>
          <w:lang w:val="en-US"/>
        </w:rPr>
        <w:t>10.1148/rg.2018170102</w:t>
      </w:r>
      <w:r w:rsidR="00000000">
        <w:rPr>
          <w:rStyle w:val="Hipervnculo"/>
          <w:lang w:val="en-US"/>
        </w:rPr>
        <w:fldChar w:fldCharType="end"/>
      </w:r>
    </w:p>
    <w:p w14:paraId="5D408E93" w14:textId="77777777" w:rsidR="009574C6" w:rsidRPr="007126FF" w:rsidRDefault="00E223CA" w:rsidP="00610AC2">
      <w:pPr>
        <w:jc w:val="both"/>
        <w:rPr>
          <w:lang w:val="en-US"/>
        </w:rPr>
      </w:pPr>
      <w:bookmarkStart w:id="599" w:name="ref-shi2022"/>
      <w:bookmarkEnd w:id="597"/>
      <w:r w:rsidRPr="007126FF">
        <w:rPr>
          <w:lang w:val="en-US"/>
        </w:rPr>
        <w:lastRenderedPageBreak/>
        <w:t xml:space="preserve">39. </w:t>
      </w:r>
      <w:r w:rsidRPr="007126FF">
        <w:rPr>
          <w:lang w:val="en-US"/>
        </w:rPr>
        <w:tab/>
        <w:t xml:space="preserve">Shi Z, Wang N, Kong F, Cao H, Cao Q. A semi-supervised learning method of latent features based on convolutional neural networks for CT metal artifact reduction. </w:t>
      </w:r>
      <w:r w:rsidRPr="007126FF">
        <w:rPr>
          <w:i/>
          <w:iCs/>
          <w:lang w:val="en-US"/>
        </w:rPr>
        <w:t>Medical Physics</w:t>
      </w:r>
      <w:r w:rsidRPr="007126FF">
        <w:rPr>
          <w:lang w:val="en-US"/>
        </w:rPr>
        <w:t>. 2022;49(6):3845-3859. doi:</w:t>
      </w:r>
      <w:r w:rsidR="00000000">
        <w:fldChar w:fldCharType="begin"/>
      </w:r>
      <w:r w:rsidR="00000000" w:rsidRPr="00383AA8">
        <w:rPr>
          <w:lang w:val="en-US"/>
          <w:rPrChange w:id="600" w:author="Antonio Otal Palacin" w:date="2023-11-18T17:49:00Z">
            <w:rPr/>
          </w:rPrChange>
        </w:rPr>
        <w:instrText>HYPERLINK "https://doi.org/10.1002/mp.15633" \h</w:instrText>
      </w:r>
      <w:r w:rsidR="00000000">
        <w:fldChar w:fldCharType="separate"/>
      </w:r>
      <w:r w:rsidRPr="007126FF">
        <w:rPr>
          <w:rStyle w:val="Hipervnculo"/>
          <w:lang w:val="en-US"/>
        </w:rPr>
        <w:t>10.1002/mp.15633</w:t>
      </w:r>
      <w:r w:rsidR="00000000">
        <w:rPr>
          <w:rStyle w:val="Hipervnculo"/>
          <w:lang w:val="en-US"/>
        </w:rPr>
        <w:fldChar w:fldCharType="end"/>
      </w:r>
    </w:p>
    <w:p w14:paraId="10AA86FB" w14:textId="77777777" w:rsidR="009574C6" w:rsidRPr="007126FF" w:rsidRDefault="00E223CA" w:rsidP="00610AC2">
      <w:pPr>
        <w:jc w:val="both"/>
        <w:rPr>
          <w:lang w:val="en-US"/>
        </w:rPr>
      </w:pPr>
      <w:bookmarkStart w:id="601" w:name="ref-pelvicr1999"/>
      <w:bookmarkEnd w:id="599"/>
      <w:r w:rsidRPr="007126FF">
        <w:rPr>
          <w:lang w:val="en-US"/>
        </w:rPr>
        <w:t xml:space="preserve">40. </w:t>
      </w:r>
      <w:r w:rsidRPr="007126FF">
        <w:rPr>
          <w:lang w:val="en-US"/>
        </w:rPr>
        <w:tab/>
        <w:t xml:space="preserve">Pelvic radiation with concurrent chemotherapy compared with pelvic and para-aortic radiation for high-risk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rsidR="00000000">
        <w:fldChar w:fldCharType="begin"/>
      </w:r>
      <w:r w:rsidR="00000000" w:rsidRPr="00383AA8">
        <w:rPr>
          <w:lang w:val="en-US"/>
          <w:rPrChange w:id="602" w:author="Antonio Otal Palacin" w:date="2023-11-18T17:49:00Z">
            <w:rPr/>
          </w:rPrChange>
        </w:rPr>
        <w:instrText>HYPERLINK "https://doi.org/10.1016/s1278-3218(99)80082-1" \h</w:instrText>
      </w:r>
      <w:r w:rsidR="00000000">
        <w:fldChar w:fldCharType="separate"/>
      </w:r>
      <w:r w:rsidRPr="007126FF">
        <w:rPr>
          <w:rStyle w:val="Hipervnculo"/>
          <w:lang w:val="en-US"/>
        </w:rPr>
        <w:t>10.1016/s1278-3218(99)80082-1</w:t>
      </w:r>
      <w:r w:rsidR="00000000">
        <w:rPr>
          <w:rStyle w:val="Hipervnculo"/>
          <w:lang w:val="en-US"/>
        </w:rPr>
        <w:fldChar w:fldCharType="end"/>
      </w:r>
    </w:p>
    <w:p w14:paraId="7908FC09" w14:textId="77777777" w:rsidR="009574C6" w:rsidRPr="007126FF" w:rsidRDefault="00E223CA" w:rsidP="00610AC2">
      <w:pPr>
        <w:jc w:val="both"/>
        <w:rPr>
          <w:lang w:val="en-US"/>
        </w:rPr>
      </w:pPr>
      <w:bookmarkStart w:id="603" w:name="ref-concurre1999"/>
      <w:bookmarkEnd w:id="601"/>
      <w:r w:rsidRPr="007126FF">
        <w:rPr>
          <w:lang w:val="en-US"/>
        </w:rPr>
        <w:t xml:space="preserve">41. </w:t>
      </w:r>
      <w:r w:rsidRPr="007126FF">
        <w:rPr>
          <w:lang w:val="en-US"/>
        </w:rPr>
        <w:tab/>
        <w:t xml:space="preserve">Concurrent cisplatin-based radiotherapy and chemotherapy for locally advanced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rsidR="00000000">
        <w:fldChar w:fldCharType="begin"/>
      </w:r>
      <w:r w:rsidR="00000000" w:rsidRPr="00383AA8">
        <w:rPr>
          <w:lang w:val="en-US"/>
          <w:rPrChange w:id="604" w:author="Antonio Otal Palacin" w:date="2023-11-18T17:49:00Z">
            <w:rPr/>
          </w:rPrChange>
        </w:rPr>
        <w:instrText>HYPERLINK "https://doi.org/10.1016/s1278-3218(99)80083-3" \h</w:instrText>
      </w:r>
      <w:r w:rsidR="00000000">
        <w:fldChar w:fldCharType="separate"/>
      </w:r>
      <w:r w:rsidRPr="007126FF">
        <w:rPr>
          <w:rStyle w:val="Hipervnculo"/>
          <w:lang w:val="en-US"/>
        </w:rPr>
        <w:t>10.1016/s1278-3218(99)80083-3</w:t>
      </w:r>
      <w:r w:rsidR="00000000">
        <w:rPr>
          <w:rStyle w:val="Hipervnculo"/>
          <w:lang w:val="en-US"/>
        </w:rPr>
        <w:fldChar w:fldCharType="end"/>
      </w:r>
    </w:p>
    <w:p w14:paraId="68B9CF97" w14:textId="77777777" w:rsidR="009574C6" w:rsidRPr="007126FF" w:rsidRDefault="00E223CA" w:rsidP="00610AC2">
      <w:pPr>
        <w:jc w:val="both"/>
        <w:rPr>
          <w:lang w:val="en-US"/>
        </w:rPr>
      </w:pPr>
      <w:bookmarkStart w:id="605" w:name="ref-tanderup2014a"/>
      <w:bookmarkEnd w:id="603"/>
      <w:r w:rsidRPr="007126FF">
        <w:rPr>
          <w:lang w:val="en-US"/>
        </w:rPr>
        <w:t xml:space="preserve">42. </w:t>
      </w:r>
      <w:r w:rsidRPr="007126FF">
        <w:rPr>
          <w:lang w:val="en-US"/>
        </w:rPr>
        <w:tab/>
        <w:t xml:space="preserve">Tanderup K, Eifel PJ, Yashar CM, </w:t>
      </w:r>
      <w:proofErr w:type="spellStart"/>
      <w:r w:rsidRPr="007126FF">
        <w:rPr>
          <w:lang w:val="en-US"/>
        </w:rPr>
        <w:t>Pötter</w:t>
      </w:r>
      <w:proofErr w:type="spellEnd"/>
      <w:r w:rsidRPr="007126FF">
        <w:rPr>
          <w:lang w:val="en-US"/>
        </w:rPr>
        <w:t xml:space="preserve"> R, Grigsby PW. Curative Radiation Therapy for Locally Advanced Cervical Cancer: Brachytherapy Is NOT Optional. </w:t>
      </w:r>
      <w:r w:rsidRPr="007126FF">
        <w:rPr>
          <w:i/>
          <w:iCs/>
          <w:lang w:val="en-US"/>
        </w:rPr>
        <w:t>International Journal of Radiation Oncology*Biology*Physics</w:t>
      </w:r>
      <w:r w:rsidRPr="007126FF">
        <w:rPr>
          <w:lang w:val="en-US"/>
        </w:rPr>
        <w:t>. 2014;88(3):537-539. doi:</w:t>
      </w:r>
      <w:r w:rsidR="00000000">
        <w:fldChar w:fldCharType="begin"/>
      </w:r>
      <w:r w:rsidR="00000000" w:rsidRPr="00383AA8">
        <w:rPr>
          <w:lang w:val="en-US"/>
          <w:rPrChange w:id="606" w:author="Antonio Otal Palacin" w:date="2023-11-18T17:49:00Z">
            <w:rPr/>
          </w:rPrChange>
        </w:rPr>
        <w:instrText>HYPERLINK "https://doi.org/10.1016/j.ijrobp.2013.11.011" \h</w:instrText>
      </w:r>
      <w:r w:rsidR="00000000">
        <w:fldChar w:fldCharType="separate"/>
      </w:r>
      <w:r w:rsidRPr="007126FF">
        <w:rPr>
          <w:rStyle w:val="Hipervnculo"/>
          <w:lang w:val="en-US"/>
        </w:rPr>
        <w:t>10.1016/j.ijrobp.2013.11.011</w:t>
      </w:r>
      <w:r w:rsidR="00000000">
        <w:rPr>
          <w:rStyle w:val="Hipervnculo"/>
          <w:lang w:val="en-US"/>
        </w:rPr>
        <w:fldChar w:fldCharType="end"/>
      </w:r>
    </w:p>
    <w:p w14:paraId="3B5DCA78" w14:textId="77777777" w:rsidR="009574C6" w:rsidRPr="007126FF" w:rsidRDefault="00E223CA" w:rsidP="00610AC2">
      <w:pPr>
        <w:jc w:val="both"/>
        <w:rPr>
          <w:lang w:val="en-US"/>
        </w:rPr>
      </w:pPr>
      <w:bookmarkStart w:id="607" w:name="ref-han2013"/>
      <w:bookmarkEnd w:id="605"/>
      <w:r w:rsidRPr="007126FF">
        <w:rPr>
          <w:lang w:val="en-US"/>
        </w:rPr>
        <w:t xml:space="preserve">43. </w:t>
      </w:r>
      <w:r w:rsidRPr="007126FF">
        <w:rPr>
          <w:lang w:val="en-US"/>
        </w:rPr>
        <w:tab/>
        <w:t xml:space="preserve">Han K, Milosevic M, Fyles A, Pintilie M, Viswanathan AN. Trends in the Utilization of Brachytherapy in Cervical Cancer in the United States. </w:t>
      </w:r>
      <w:r w:rsidRPr="007126FF">
        <w:rPr>
          <w:i/>
          <w:iCs/>
          <w:lang w:val="en-US"/>
        </w:rPr>
        <w:t>International Journal of Radiation Oncology*Biology*Physics</w:t>
      </w:r>
      <w:r w:rsidRPr="007126FF">
        <w:rPr>
          <w:lang w:val="en-US"/>
        </w:rPr>
        <w:t>. 2013;87(1):111-119. doi:</w:t>
      </w:r>
      <w:r w:rsidR="00000000">
        <w:fldChar w:fldCharType="begin"/>
      </w:r>
      <w:r w:rsidR="00000000" w:rsidRPr="00383AA8">
        <w:rPr>
          <w:lang w:val="en-US"/>
          <w:rPrChange w:id="608" w:author="Antonio Otal Palacin" w:date="2023-11-18T17:49:00Z">
            <w:rPr/>
          </w:rPrChange>
        </w:rPr>
        <w:instrText>HYPERLINK "https://doi.org/10.1016/j.ijrobp.2013.05.033" \h</w:instrText>
      </w:r>
      <w:r w:rsidR="00000000">
        <w:fldChar w:fldCharType="separate"/>
      </w:r>
      <w:r w:rsidRPr="007126FF">
        <w:rPr>
          <w:rStyle w:val="Hipervnculo"/>
          <w:lang w:val="en-US"/>
        </w:rPr>
        <w:t>10.1016/j.ijrobp.2013.05.033</w:t>
      </w:r>
      <w:r w:rsidR="00000000">
        <w:rPr>
          <w:rStyle w:val="Hipervnculo"/>
          <w:lang w:val="en-US"/>
        </w:rPr>
        <w:fldChar w:fldCharType="end"/>
      </w:r>
    </w:p>
    <w:p w14:paraId="182D25AD" w14:textId="77777777" w:rsidR="009574C6" w:rsidRPr="007126FF" w:rsidRDefault="00E223CA" w:rsidP="00610AC2">
      <w:pPr>
        <w:jc w:val="both"/>
        <w:rPr>
          <w:lang w:val="en-US"/>
        </w:rPr>
      </w:pPr>
      <w:bookmarkStart w:id="609" w:name="ref-holschneider2019"/>
      <w:bookmarkEnd w:id="607"/>
      <w:r w:rsidRPr="007126FF">
        <w:rPr>
          <w:lang w:val="en-US"/>
        </w:rPr>
        <w:t xml:space="preserve">44. </w:t>
      </w:r>
      <w:r w:rsidRPr="007126FF">
        <w:rPr>
          <w:lang w:val="en-US"/>
        </w:rPr>
        <w:tab/>
      </w:r>
      <w:proofErr w:type="spellStart"/>
      <w:r w:rsidRPr="007126FF">
        <w:rPr>
          <w:lang w:val="en-US"/>
        </w:rPr>
        <w:t>Holschneider</w:t>
      </w:r>
      <w:proofErr w:type="spellEnd"/>
      <w:r w:rsidRPr="007126FF">
        <w:rPr>
          <w:lang w:val="en-US"/>
        </w:rPr>
        <w:t xml:space="preserve"> CH, Petereit DG, Chu C, et al. Brachytherapy: A critical component of primary radiation therapy for cervical cancer. </w:t>
      </w:r>
      <w:r w:rsidRPr="007126FF">
        <w:rPr>
          <w:i/>
          <w:iCs/>
          <w:lang w:val="en-US"/>
        </w:rPr>
        <w:t>Brachytherapy</w:t>
      </w:r>
      <w:r w:rsidRPr="007126FF">
        <w:rPr>
          <w:lang w:val="en-US"/>
        </w:rPr>
        <w:t>. 2019;18(2):123-132. doi:</w:t>
      </w:r>
      <w:r w:rsidR="00000000">
        <w:fldChar w:fldCharType="begin"/>
      </w:r>
      <w:r w:rsidR="00000000" w:rsidRPr="00383AA8">
        <w:rPr>
          <w:lang w:val="en-US"/>
          <w:rPrChange w:id="610" w:author="Antonio Otal Palacin" w:date="2023-11-18T17:49:00Z">
            <w:rPr/>
          </w:rPrChange>
        </w:rPr>
        <w:instrText>HYPERLINK "https://doi.org/10.1016/j.brachy.2018.11.009" \h</w:instrText>
      </w:r>
      <w:r w:rsidR="00000000">
        <w:fldChar w:fldCharType="separate"/>
      </w:r>
      <w:r w:rsidRPr="007126FF">
        <w:rPr>
          <w:rStyle w:val="Hipervnculo"/>
          <w:lang w:val="en-US"/>
        </w:rPr>
        <w:t>10.1016/j.brachy.2018.11.009</w:t>
      </w:r>
      <w:r w:rsidR="00000000">
        <w:rPr>
          <w:rStyle w:val="Hipervnculo"/>
          <w:lang w:val="en-US"/>
        </w:rPr>
        <w:fldChar w:fldCharType="end"/>
      </w:r>
    </w:p>
    <w:p w14:paraId="170B2DA6" w14:textId="77777777" w:rsidR="009574C6" w:rsidRPr="007126FF" w:rsidRDefault="00E223CA" w:rsidP="00610AC2">
      <w:pPr>
        <w:jc w:val="both"/>
        <w:rPr>
          <w:lang w:val="en-US"/>
        </w:rPr>
      </w:pPr>
      <w:bookmarkStart w:id="611" w:name="X45a141312f6b7fb133c99d29c04d9ebb8f8ed3e"/>
      <w:bookmarkEnd w:id="609"/>
      <w:r w:rsidRPr="007126FF">
        <w:rPr>
          <w:lang w:val="en-US"/>
        </w:rPr>
        <w:t xml:space="preserve">45. </w:t>
      </w:r>
      <w:r w:rsidRPr="007126FF">
        <w:rPr>
          <w:lang w:val="en-US"/>
        </w:rPr>
        <w:tab/>
        <w:t>Network NCC. Cervical Cancer (Version 1.2022).</w:t>
      </w:r>
    </w:p>
    <w:p w14:paraId="22E2FDF1" w14:textId="77777777" w:rsidR="009574C6" w:rsidRPr="007126FF" w:rsidRDefault="00E223CA" w:rsidP="00610AC2">
      <w:pPr>
        <w:jc w:val="both"/>
        <w:rPr>
          <w:lang w:val="en-US"/>
        </w:rPr>
      </w:pPr>
      <w:bookmarkStart w:id="612" w:name="ref-nagControversiesNewDevelopments2006"/>
      <w:bookmarkEnd w:id="611"/>
      <w:r w:rsidRPr="007126FF">
        <w:rPr>
          <w:lang w:val="en-US"/>
        </w:rPr>
        <w:t xml:space="preserve">46. </w:t>
      </w:r>
      <w:r w:rsidRPr="007126FF">
        <w:rPr>
          <w:lang w:val="en-US"/>
        </w:rPr>
        <w:tab/>
        <w:t xml:space="preserve">Nag S. </w:t>
      </w:r>
      <w:r w:rsidR="00000000">
        <w:fldChar w:fldCharType="begin"/>
      </w:r>
      <w:r w:rsidR="00000000" w:rsidRPr="00383AA8">
        <w:rPr>
          <w:lang w:val="en-US"/>
          <w:rPrChange w:id="613" w:author="Antonio Otal Palacin" w:date="2023-11-18T17:49:00Z">
            <w:rPr/>
          </w:rPrChange>
        </w:rPr>
        <w:instrText>HYPERLINK "https://www.ncbi.nlm.nih.gov/pubmed/16814157" \h</w:instrText>
      </w:r>
      <w:r w:rsidR="00000000">
        <w:fldChar w:fldCharType="separate"/>
      </w:r>
      <w:r w:rsidRPr="007126FF">
        <w:rPr>
          <w:rStyle w:val="Hipervnculo"/>
          <w:lang w:val="en-US"/>
        </w:rPr>
        <w:t>Controversies and New Developments in Gynecologic Brachytherapy: Image-based Intracavitary Brachytherapy for Cervical Carcinoma</w:t>
      </w:r>
      <w:r w:rsidR="00000000">
        <w:rPr>
          <w:rStyle w:val="Hipervnculo"/>
          <w:lang w:val="en-US"/>
        </w:rPr>
        <w:fldChar w:fldCharType="end"/>
      </w:r>
      <w:r w:rsidRPr="007126FF">
        <w:rPr>
          <w:lang w:val="en-US"/>
        </w:rPr>
        <w:t xml:space="preserve">. </w:t>
      </w:r>
      <w:r w:rsidRPr="007126FF">
        <w:rPr>
          <w:i/>
          <w:iCs/>
          <w:lang w:val="en-US"/>
        </w:rPr>
        <w:t>Seminars in Radiation Oncology</w:t>
      </w:r>
      <w:r w:rsidRPr="007126FF">
        <w:rPr>
          <w:lang w:val="en-US"/>
        </w:rPr>
        <w:t>. 2006;16(3):164-167.</w:t>
      </w:r>
    </w:p>
    <w:p w14:paraId="7934C8B6" w14:textId="77777777" w:rsidR="009574C6" w:rsidRPr="007126FF" w:rsidRDefault="00E223CA" w:rsidP="00610AC2">
      <w:pPr>
        <w:jc w:val="both"/>
        <w:rPr>
          <w:lang w:val="en-US"/>
        </w:rPr>
      </w:pPr>
      <w:bookmarkStart w:id="614" w:name="ref-nag2006"/>
      <w:bookmarkEnd w:id="612"/>
      <w:r w:rsidRPr="007126FF">
        <w:rPr>
          <w:lang w:val="en-US"/>
        </w:rPr>
        <w:t xml:space="preserve">47. </w:t>
      </w:r>
      <w:r w:rsidRPr="007126FF">
        <w:rPr>
          <w:lang w:val="en-US"/>
        </w:rPr>
        <w:tab/>
        <w:t xml:space="preserve">NAG S. Controversies and New Developments in Gynecologic Brachytherapy: Image-Based Intracavitary Brachytherapy for Cervical Carcinoma. </w:t>
      </w:r>
      <w:r w:rsidRPr="007126FF">
        <w:rPr>
          <w:i/>
          <w:iCs/>
          <w:lang w:val="en-US"/>
        </w:rPr>
        <w:t>Seminars in Radiation Oncology</w:t>
      </w:r>
      <w:r w:rsidRPr="007126FF">
        <w:rPr>
          <w:lang w:val="en-US"/>
        </w:rPr>
        <w:t>. 2006;16(3):164-167. doi:</w:t>
      </w:r>
      <w:r w:rsidR="00000000">
        <w:fldChar w:fldCharType="begin"/>
      </w:r>
      <w:r w:rsidR="00000000" w:rsidRPr="00383AA8">
        <w:rPr>
          <w:lang w:val="en-US"/>
          <w:rPrChange w:id="615" w:author="Antonio Otal Palacin" w:date="2023-11-18T17:49:00Z">
            <w:rPr/>
          </w:rPrChange>
        </w:rPr>
        <w:instrText>HYPERLINK "https://doi.org/10.1016/j.semradonc.2006.02.005" \h</w:instrText>
      </w:r>
      <w:r w:rsidR="00000000">
        <w:fldChar w:fldCharType="separate"/>
      </w:r>
      <w:r w:rsidRPr="007126FF">
        <w:rPr>
          <w:rStyle w:val="Hipervnculo"/>
          <w:lang w:val="en-US"/>
        </w:rPr>
        <w:t>10.1016/j.semradonc.2006.02.005</w:t>
      </w:r>
      <w:r w:rsidR="00000000">
        <w:rPr>
          <w:rStyle w:val="Hipervnculo"/>
          <w:lang w:val="en-US"/>
        </w:rPr>
        <w:fldChar w:fldCharType="end"/>
      </w:r>
    </w:p>
    <w:p w14:paraId="7904D6DD" w14:textId="77777777" w:rsidR="009574C6" w:rsidRPr="007126FF" w:rsidRDefault="00E223CA" w:rsidP="00610AC2">
      <w:pPr>
        <w:jc w:val="both"/>
        <w:rPr>
          <w:lang w:val="en-US"/>
        </w:rPr>
      </w:pPr>
      <w:bookmarkStart w:id="616" w:name="ref-prescrib2013"/>
      <w:bookmarkEnd w:id="614"/>
      <w:r w:rsidRPr="007126FF">
        <w:rPr>
          <w:lang w:val="en-US"/>
        </w:rPr>
        <w:t xml:space="preserve">48.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rsidR="00000000">
        <w:fldChar w:fldCharType="begin"/>
      </w:r>
      <w:r w:rsidR="00000000" w:rsidRPr="00383AA8">
        <w:rPr>
          <w:lang w:val="en-US"/>
          <w:rPrChange w:id="617" w:author="Antonio Otal Palacin" w:date="2023-11-18T17:49:00Z">
            <w:rPr/>
          </w:rPrChange>
        </w:rPr>
        <w:instrText>HYPERLINK "https://doi.org/10.1093/jicru/ndw027" \h</w:instrText>
      </w:r>
      <w:r w:rsidR="00000000">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sidR="00000000">
        <w:rPr>
          <w:rStyle w:val="Hipervnculo"/>
          <w:lang w:val="en-US"/>
        </w:rPr>
        <w:fldChar w:fldCharType="end"/>
      </w:r>
    </w:p>
    <w:p w14:paraId="49B3DA17" w14:textId="77777777" w:rsidR="009574C6" w:rsidRPr="007126FF" w:rsidRDefault="00E223CA" w:rsidP="00610AC2">
      <w:pPr>
        <w:jc w:val="both"/>
        <w:rPr>
          <w:lang w:val="en-US"/>
        </w:rPr>
      </w:pPr>
      <w:bookmarkStart w:id="618" w:name="ref-pötter2008"/>
      <w:bookmarkEnd w:id="616"/>
      <w:r w:rsidRPr="007126FF">
        <w:rPr>
          <w:lang w:val="en-US"/>
        </w:rPr>
        <w:t xml:space="preserve">49. </w:t>
      </w:r>
      <w:r w:rsidRPr="007126FF">
        <w:rPr>
          <w:lang w:val="en-US"/>
        </w:rPr>
        <w:tab/>
      </w:r>
      <w:proofErr w:type="spellStart"/>
      <w:r w:rsidRPr="007126FF">
        <w:rPr>
          <w:lang w:val="en-US"/>
        </w:rPr>
        <w:t>Pötter</w:t>
      </w:r>
      <w:proofErr w:type="spellEnd"/>
      <w:r w:rsidRPr="007126FF">
        <w:rPr>
          <w:lang w:val="en-US"/>
        </w:rPr>
        <w:t xml:space="preserve"> R, Kirisits C, </w:t>
      </w:r>
      <w:proofErr w:type="spellStart"/>
      <w:r w:rsidRPr="007126FF">
        <w:rPr>
          <w:lang w:val="en-US"/>
        </w:rPr>
        <w:t>Fidarova</w:t>
      </w:r>
      <w:proofErr w:type="spellEnd"/>
      <w:r w:rsidRPr="007126FF">
        <w:rPr>
          <w:lang w:val="en-US"/>
        </w:rPr>
        <w:t xml:space="preserve"> EF, et al. Present status and future of high-precision image guided adaptive brachytherapy for cervix carcinoma. </w:t>
      </w:r>
      <w:r w:rsidRPr="007126FF">
        <w:rPr>
          <w:i/>
          <w:iCs/>
          <w:lang w:val="en-US"/>
        </w:rPr>
        <w:t xml:space="preserve">Acta </w:t>
      </w:r>
      <w:proofErr w:type="spellStart"/>
      <w:r w:rsidRPr="007126FF">
        <w:rPr>
          <w:i/>
          <w:iCs/>
          <w:lang w:val="en-US"/>
        </w:rPr>
        <w:t>Oncologica</w:t>
      </w:r>
      <w:proofErr w:type="spellEnd"/>
      <w:r w:rsidRPr="007126FF">
        <w:rPr>
          <w:lang w:val="en-US"/>
        </w:rPr>
        <w:t>. 2008;47(7):1325-1336. doi:</w:t>
      </w:r>
      <w:r w:rsidR="00000000">
        <w:fldChar w:fldCharType="begin"/>
      </w:r>
      <w:r w:rsidR="00000000" w:rsidRPr="00383AA8">
        <w:rPr>
          <w:lang w:val="en-US"/>
          <w:rPrChange w:id="619" w:author="Antonio Otal Palacin" w:date="2023-11-18T17:49:00Z">
            <w:rPr/>
          </w:rPrChange>
        </w:rPr>
        <w:instrText>HYPERLINK "https://doi.org/10.1080/02841860802282794" \h</w:instrText>
      </w:r>
      <w:r w:rsidR="00000000">
        <w:fldChar w:fldCharType="separate"/>
      </w:r>
      <w:r w:rsidRPr="007126FF">
        <w:rPr>
          <w:rStyle w:val="Hipervnculo"/>
          <w:lang w:val="en-US"/>
        </w:rPr>
        <w:t>10.1080/02841860802282794</w:t>
      </w:r>
      <w:r w:rsidR="00000000">
        <w:rPr>
          <w:rStyle w:val="Hipervnculo"/>
          <w:lang w:val="en-US"/>
        </w:rPr>
        <w:fldChar w:fldCharType="end"/>
      </w:r>
    </w:p>
    <w:p w14:paraId="13C27D4C" w14:textId="77777777" w:rsidR="009574C6" w:rsidRPr="007126FF" w:rsidRDefault="00E223CA" w:rsidP="00610AC2">
      <w:pPr>
        <w:jc w:val="both"/>
        <w:rPr>
          <w:lang w:val="en-US"/>
        </w:rPr>
      </w:pPr>
      <w:bookmarkStart w:id="620" w:name="ref-möller2020"/>
      <w:bookmarkEnd w:id="618"/>
      <w:r w:rsidRPr="007126FF">
        <w:rPr>
          <w:lang w:val="en-US"/>
        </w:rPr>
        <w:t xml:space="preserve">50. </w:t>
      </w:r>
      <w:r w:rsidRPr="007126FF">
        <w:rPr>
          <w:lang w:val="en-US"/>
        </w:rPr>
        <w:tab/>
        <w:t xml:space="preserve">Möller S, Mordhorst LB, Hermansson R, et al. Combined external pelvic chemoradiotherapy and image-guided adaptive brachytherapy in treatment of advanced cervical carcinoma: experience from a single institution. </w:t>
      </w:r>
      <w:r w:rsidRPr="007126FF">
        <w:rPr>
          <w:i/>
          <w:iCs/>
          <w:lang w:val="en-US"/>
        </w:rPr>
        <w:t>Journal of Contemporary Brachytherapy</w:t>
      </w:r>
      <w:r w:rsidRPr="007126FF">
        <w:rPr>
          <w:lang w:val="en-US"/>
        </w:rPr>
        <w:t>. 2020;12(4):356-366. doi:</w:t>
      </w:r>
      <w:r w:rsidR="00000000">
        <w:fldChar w:fldCharType="begin"/>
      </w:r>
      <w:r w:rsidR="00000000" w:rsidRPr="00383AA8">
        <w:rPr>
          <w:lang w:val="en-US"/>
          <w:rPrChange w:id="621" w:author="Antonio Otal Palacin" w:date="2023-11-18T17:49:00Z">
            <w:rPr/>
          </w:rPrChange>
        </w:rPr>
        <w:instrText>HYPERLINK "https://doi.org/10.5114/jcb.2020.98116" \h</w:instrText>
      </w:r>
      <w:r w:rsidR="00000000">
        <w:fldChar w:fldCharType="separate"/>
      </w:r>
      <w:r w:rsidRPr="007126FF">
        <w:rPr>
          <w:rStyle w:val="Hipervnculo"/>
          <w:lang w:val="en-US"/>
        </w:rPr>
        <w:t>10.5114/jcb.2020.98116</w:t>
      </w:r>
      <w:r w:rsidR="00000000">
        <w:rPr>
          <w:rStyle w:val="Hipervnculo"/>
          <w:lang w:val="en-US"/>
        </w:rPr>
        <w:fldChar w:fldCharType="end"/>
      </w:r>
    </w:p>
    <w:p w14:paraId="274D9764" w14:textId="77777777" w:rsidR="009574C6" w:rsidRPr="007126FF" w:rsidRDefault="00E223CA" w:rsidP="00610AC2">
      <w:pPr>
        <w:jc w:val="both"/>
        <w:rPr>
          <w:lang w:val="en-US"/>
        </w:rPr>
      </w:pPr>
      <w:bookmarkStart w:id="622" w:name="ref-pötter2021"/>
      <w:bookmarkEnd w:id="620"/>
      <w:r w:rsidRPr="007126FF">
        <w:rPr>
          <w:lang w:val="en-US"/>
        </w:rPr>
        <w:lastRenderedPageBreak/>
        <w:t xml:space="preserve">51. </w:t>
      </w:r>
      <w:r w:rsidRPr="007126FF">
        <w:rPr>
          <w:lang w:val="en-US"/>
        </w:rPr>
        <w:tab/>
      </w:r>
      <w:proofErr w:type="spellStart"/>
      <w:r w:rsidRPr="007126FF">
        <w:rPr>
          <w:lang w:val="en-US"/>
        </w:rPr>
        <w:t>Pötter</w:t>
      </w:r>
      <w:proofErr w:type="spellEnd"/>
      <w:r w:rsidRPr="007126FF">
        <w:rPr>
          <w:lang w:val="en-US"/>
        </w:rPr>
        <w:t xml:space="preserve"> R, Tanderup K, Schmid MP, et al. MRI-guided adaptive brachytherapy in locally advanced cervical cancer (EMBRACE-I): a </w:t>
      </w:r>
      <w:proofErr w:type="spellStart"/>
      <w:r w:rsidRPr="007126FF">
        <w:rPr>
          <w:lang w:val="en-US"/>
        </w:rPr>
        <w:t>multicentre</w:t>
      </w:r>
      <w:proofErr w:type="spellEnd"/>
      <w:r w:rsidRPr="007126FF">
        <w:rPr>
          <w:lang w:val="en-US"/>
        </w:rPr>
        <w:t xml:space="preserve"> prospective cohort study. </w:t>
      </w:r>
      <w:r w:rsidRPr="007126FF">
        <w:rPr>
          <w:i/>
          <w:iCs/>
          <w:lang w:val="en-US"/>
        </w:rPr>
        <w:t>The Lancet Oncology</w:t>
      </w:r>
      <w:r w:rsidRPr="007126FF">
        <w:rPr>
          <w:lang w:val="en-US"/>
        </w:rPr>
        <w:t>. 2021;22(4):538-547. doi:</w:t>
      </w:r>
      <w:r w:rsidR="00000000">
        <w:fldChar w:fldCharType="begin"/>
      </w:r>
      <w:r w:rsidR="00000000" w:rsidRPr="00383AA8">
        <w:rPr>
          <w:lang w:val="en-US"/>
          <w:rPrChange w:id="623" w:author="Antonio Otal Palacin" w:date="2023-11-18T17:49:00Z">
            <w:rPr/>
          </w:rPrChange>
        </w:rPr>
        <w:instrText>HYPERLINK "https://doi.org/10.1016/s1470-2045(20)30753-1" \h</w:instrText>
      </w:r>
      <w:r w:rsidR="00000000">
        <w:fldChar w:fldCharType="separate"/>
      </w:r>
      <w:r w:rsidRPr="007126FF">
        <w:rPr>
          <w:rStyle w:val="Hipervnculo"/>
          <w:lang w:val="en-US"/>
        </w:rPr>
        <w:t>10.1016/s1470-2045(20)30753-1</w:t>
      </w:r>
      <w:r w:rsidR="00000000">
        <w:rPr>
          <w:rStyle w:val="Hipervnculo"/>
          <w:lang w:val="en-US"/>
        </w:rPr>
        <w:fldChar w:fldCharType="end"/>
      </w:r>
    </w:p>
    <w:p w14:paraId="66B59571" w14:textId="77777777" w:rsidR="009574C6" w:rsidRPr="007126FF" w:rsidRDefault="00E223CA" w:rsidP="00610AC2">
      <w:pPr>
        <w:jc w:val="both"/>
        <w:rPr>
          <w:lang w:val="en-US"/>
        </w:rPr>
      </w:pPr>
      <w:bookmarkStart w:id="624" w:name="X3da22c956ed8136755601703678da42c089b428"/>
      <w:bookmarkEnd w:id="622"/>
      <w:r w:rsidRPr="007126FF">
        <w:rPr>
          <w:lang w:val="en-US"/>
        </w:rPr>
        <w:t xml:space="preserve">52. </w:t>
      </w:r>
      <w:r w:rsidRPr="007126FF">
        <w:rPr>
          <w:lang w:val="en-US"/>
        </w:rPr>
        <w:tab/>
      </w:r>
      <w:proofErr w:type="spellStart"/>
      <w:r w:rsidRPr="00383AA8">
        <w:rPr>
          <w:lang w:val="en-US"/>
          <w:rPrChange w:id="625" w:author="Antonio Otal Palacin" w:date="2023-11-18T17:49:00Z">
            <w:rPr>
              <w:lang w:val="es-ES"/>
            </w:rPr>
          </w:rPrChange>
        </w:rPr>
        <w:t>Pötter</w:t>
      </w:r>
      <w:proofErr w:type="spellEnd"/>
      <w:r w:rsidRPr="00383AA8">
        <w:rPr>
          <w:lang w:val="en-US"/>
          <w:rPrChange w:id="626" w:author="Antonio Otal Palacin" w:date="2023-11-18T17:49:00Z">
            <w:rPr>
              <w:lang w:val="es-ES"/>
            </w:rPr>
          </w:rPrChange>
        </w:rPr>
        <w:t xml:space="preserve"> R, Haie-Meder C, Van </w:t>
      </w:r>
      <w:proofErr w:type="spellStart"/>
      <w:r w:rsidRPr="00383AA8">
        <w:rPr>
          <w:lang w:val="en-US"/>
          <w:rPrChange w:id="627" w:author="Antonio Otal Palacin" w:date="2023-11-18T17:49:00Z">
            <w:rPr>
              <w:lang w:val="es-ES"/>
            </w:rPr>
          </w:rPrChange>
        </w:rPr>
        <w:t>Limbergen</w:t>
      </w:r>
      <w:proofErr w:type="spellEnd"/>
      <w:r w:rsidRPr="00383AA8">
        <w:rPr>
          <w:lang w:val="en-US"/>
          <w:rPrChange w:id="628" w:author="Antonio Otal Palacin" w:date="2023-11-18T17:49:00Z">
            <w:rPr>
              <w:lang w:val="es-ES"/>
            </w:rPr>
          </w:rPrChange>
        </w:rPr>
        <w:t xml:space="preserve"> E, et al. </w:t>
      </w:r>
      <w:r w:rsidR="00000000">
        <w:fldChar w:fldCharType="begin"/>
      </w:r>
      <w:r w:rsidR="00000000" w:rsidRPr="00383AA8">
        <w:rPr>
          <w:lang w:val="en-US"/>
          <w:rPrChange w:id="629" w:author="Antonio Otal Palacin" w:date="2023-11-18T17:49:00Z">
            <w:rPr/>
          </w:rPrChange>
        </w:rPr>
        <w:instrText>HYPERLINK "https://www.ncbi.nlm.nih.gov/pubmed/16403584" \h</w:instrText>
      </w:r>
      <w:r w:rsidR="00000000">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 ESTRO Working Group (II): Concepts and Terms in 3D Image-Based Treatment Planning in Cervix Cancer Brachytherapy-3D Dose Volume Parameters and Aspects of 3D Image-Based Anatomy, Radiation Physics, Radiobiology.</w:t>
      </w:r>
      <w:r w:rsidR="00000000">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2006;78(1):67-77.</w:t>
      </w:r>
    </w:p>
    <w:p w14:paraId="5F330024" w14:textId="77777777" w:rsidR="009574C6" w:rsidRPr="007126FF" w:rsidRDefault="00E223CA" w:rsidP="00610AC2">
      <w:pPr>
        <w:jc w:val="both"/>
        <w:rPr>
          <w:lang w:val="en-US"/>
        </w:rPr>
      </w:pPr>
      <w:bookmarkStart w:id="630" w:name="ref-hellebust2007"/>
      <w:bookmarkEnd w:id="624"/>
      <w:r w:rsidRPr="007126FF">
        <w:rPr>
          <w:lang w:val="en-US"/>
        </w:rPr>
        <w:t xml:space="preserve">53. </w:t>
      </w:r>
      <w:r w:rsidRPr="007126FF">
        <w:rPr>
          <w:lang w:val="en-US"/>
        </w:rPr>
        <w:tab/>
        <w:t xml:space="preserve">Hellebust TP, Tanderup K, Bergstrand ES, Knutsen BH, </w:t>
      </w:r>
      <w:proofErr w:type="spellStart"/>
      <w:r w:rsidRPr="007126FF">
        <w:rPr>
          <w:lang w:val="en-US"/>
        </w:rPr>
        <w:t>Røislien</w:t>
      </w:r>
      <w:proofErr w:type="spellEnd"/>
      <w:r w:rsidRPr="007126FF">
        <w:rPr>
          <w:lang w:val="en-US"/>
        </w:rPr>
        <w:t xml:space="preserve"> J, Olsen DR. Reconstruction of a ring applicator using CT imaging: impact of the reconstruction method and applicator orientation. </w:t>
      </w:r>
      <w:r w:rsidRPr="007126FF">
        <w:rPr>
          <w:i/>
          <w:iCs/>
          <w:lang w:val="en-US"/>
        </w:rPr>
        <w:t>Physics in Medicine and Biology</w:t>
      </w:r>
      <w:r w:rsidRPr="007126FF">
        <w:rPr>
          <w:lang w:val="en-US"/>
        </w:rPr>
        <w:t>. 2007;52(16):4893-4904. doi:</w:t>
      </w:r>
      <w:r w:rsidR="00000000">
        <w:fldChar w:fldCharType="begin"/>
      </w:r>
      <w:r w:rsidR="00000000" w:rsidRPr="00383AA8">
        <w:rPr>
          <w:lang w:val="en-US"/>
          <w:rPrChange w:id="631" w:author="Antonio Otal Palacin" w:date="2023-11-18T17:49:00Z">
            <w:rPr/>
          </w:rPrChange>
        </w:rPr>
        <w:instrText>HYPERLINK "https://doi.org/10.1088/0031-9155/52/16/012" \h</w:instrText>
      </w:r>
      <w:r w:rsidR="00000000">
        <w:fldChar w:fldCharType="separate"/>
      </w:r>
      <w:r w:rsidRPr="007126FF">
        <w:rPr>
          <w:rStyle w:val="Hipervnculo"/>
          <w:lang w:val="en-US"/>
        </w:rPr>
        <w:t>10.1088/0031-9155/52/16/012</w:t>
      </w:r>
      <w:r w:rsidR="00000000">
        <w:rPr>
          <w:rStyle w:val="Hipervnculo"/>
          <w:lang w:val="en-US"/>
        </w:rPr>
        <w:fldChar w:fldCharType="end"/>
      </w:r>
    </w:p>
    <w:p w14:paraId="42995B17" w14:textId="77777777" w:rsidR="009574C6" w:rsidRPr="007126FF" w:rsidRDefault="00E223CA" w:rsidP="00610AC2">
      <w:pPr>
        <w:jc w:val="both"/>
        <w:rPr>
          <w:lang w:val="en-US"/>
        </w:rPr>
      </w:pPr>
      <w:bookmarkStart w:id="632" w:name="ref-murofushi2020"/>
      <w:bookmarkEnd w:id="630"/>
      <w:r w:rsidRPr="007126FF">
        <w:rPr>
          <w:lang w:val="en-US"/>
        </w:rPr>
        <w:t xml:space="preserve">54. </w:t>
      </w:r>
      <w:r w:rsidRPr="007126FF">
        <w:rPr>
          <w:lang w:val="en-US"/>
        </w:rPr>
        <w:tab/>
      </w:r>
      <w:proofErr w:type="spellStart"/>
      <w:r w:rsidRPr="007126FF">
        <w:rPr>
          <w:lang w:val="en-US"/>
        </w:rPr>
        <w:t>Murofushi</w:t>
      </w:r>
      <w:proofErr w:type="spellEnd"/>
      <w:r w:rsidRPr="007126FF">
        <w:rPr>
          <w:lang w:val="en-US"/>
        </w:rPr>
        <w:t xml:space="preserve"> K, Yoshioka Y, Sumi M, Ishikawa H, Oguchi M, Sakurai H. Outcomes analysis of pre-brachytherapy MRI in patients with locally advanced cervical cancer. </w:t>
      </w:r>
      <w:r w:rsidRPr="007126FF">
        <w:rPr>
          <w:i/>
          <w:iCs/>
          <w:lang w:val="en-US"/>
        </w:rPr>
        <w:t>International Journal of Gynecologic Cancer</w:t>
      </w:r>
      <w:r w:rsidRPr="007126FF">
        <w:rPr>
          <w:lang w:val="en-US"/>
        </w:rPr>
        <w:t>. 2020;30(4):473-479. doi:</w:t>
      </w:r>
      <w:r w:rsidR="00000000">
        <w:fldChar w:fldCharType="begin"/>
      </w:r>
      <w:r w:rsidR="00000000" w:rsidRPr="00383AA8">
        <w:rPr>
          <w:lang w:val="en-US"/>
          <w:rPrChange w:id="633" w:author="Antonio Otal Palacin" w:date="2023-11-18T17:49:00Z">
            <w:rPr/>
          </w:rPrChange>
        </w:rPr>
        <w:instrText>HYPERLINK "https://doi.org/10.1136/ijgc-2019-000925" \h</w:instrText>
      </w:r>
      <w:r w:rsidR="00000000">
        <w:fldChar w:fldCharType="separate"/>
      </w:r>
      <w:r w:rsidRPr="007126FF">
        <w:rPr>
          <w:rStyle w:val="Hipervnculo"/>
          <w:lang w:val="en-US"/>
        </w:rPr>
        <w:t>10.1136/ijgc-2019-000925</w:t>
      </w:r>
      <w:r w:rsidR="00000000">
        <w:rPr>
          <w:rStyle w:val="Hipervnculo"/>
          <w:lang w:val="en-US"/>
        </w:rPr>
        <w:fldChar w:fldCharType="end"/>
      </w:r>
    </w:p>
    <w:p w14:paraId="10485E6B" w14:textId="77777777" w:rsidR="009574C6" w:rsidRPr="007126FF" w:rsidRDefault="00E223CA" w:rsidP="00610AC2">
      <w:pPr>
        <w:jc w:val="both"/>
        <w:rPr>
          <w:lang w:val="en-US"/>
        </w:rPr>
      </w:pPr>
      <w:bookmarkStart w:id="634" w:name="ref-aggarwal2018"/>
      <w:bookmarkEnd w:id="632"/>
      <w:r w:rsidRPr="007126FF">
        <w:rPr>
          <w:lang w:val="en-US"/>
        </w:rPr>
        <w:t xml:space="preserve">55. </w:t>
      </w:r>
      <w:r w:rsidRPr="007126FF">
        <w:rPr>
          <w:lang w:val="en-US"/>
        </w:rPr>
        <w:tab/>
        <w:t xml:space="preserve">Aggarwal V, Chuprin A, Aggarwal A, </w:t>
      </w:r>
      <w:proofErr w:type="spellStart"/>
      <w:r w:rsidRPr="007126FF">
        <w:rPr>
          <w:lang w:val="en-US"/>
        </w:rPr>
        <w:t>Vingan</w:t>
      </w:r>
      <w:proofErr w:type="spellEnd"/>
      <w:r w:rsidRPr="007126FF">
        <w:rPr>
          <w:lang w:val="en-US"/>
        </w:rPr>
        <w:t xml:space="preserve"> H, </w:t>
      </w:r>
      <w:proofErr w:type="spellStart"/>
      <w:r w:rsidRPr="007126FF">
        <w:rPr>
          <w:lang w:val="en-US"/>
        </w:rPr>
        <w:t>Crandley</w:t>
      </w:r>
      <w:proofErr w:type="spellEnd"/>
      <w:r w:rsidRPr="007126FF">
        <w:rPr>
          <w:lang w:val="en-US"/>
        </w:rPr>
        <w:t xml:space="preserve"> E. Bleeding after interstitial brachytherapy for cervical cancer requiring embolization. </w:t>
      </w:r>
      <w:r w:rsidRPr="007126FF">
        <w:rPr>
          <w:i/>
          <w:iCs/>
          <w:lang w:val="en-US"/>
        </w:rPr>
        <w:t>Radiology Case Reports</w:t>
      </w:r>
      <w:r w:rsidRPr="007126FF">
        <w:rPr>
          <w:lang w:val="en-US"/>
        </w:rPr>
        <w:t>. 2018;13(6):1141-1145. doi:</w:t>
      </w:r>
      <w:r w:rsidR="00000000">
        <w:fldChar w:fldCharType="begin"/>
      </w:r>
      <w:r w:rsidR="00000000" w:rsidRPr="00383AA8">
        <w:rPr>
          <w:lang w:val="en-US"/>
          <w:rPrChange w:id="635" w:author="Antonio Otal Palacin" w:date="2023-11-18T17:49:00Z">
            <w:rPr/>
          </w:rPrChange>
        </w:rPr>
        <w:instrText>HYPERLINK "https://doi.org/10.1016/j.radcr.2018.07.033" \h</w:instrText>
      </w:r>
      <w:r w:rsidR="00000000">
        <w:fldChar w:fldCharType="separate"/>
      </w:r>
      <w:r w:rsidRPr="007126FF">
        <w:rPr>
          <w:rStyle w:val="Hipervnculo"/>
          <w:lang w:val="en-US"/>
        </w:rPr>
        <w:t>10.1016/j.radcr.2018.07.033</w:t>
      </w:r>
      <w:r w:rsidR="00000000">
        <w:rPr>
          <w:rStyle w:val="Hipervnculo"/>
          <w:lang w:val="en-US"/>
        </w:rPr>
        <w:fldChar w:fldCharType="end"/>
      </w:r>
    </w:p>
    <w:p w14:paraId="435AF946" w14:textId="77777777" w:rsidR="009574C6" w:rsidRPr="007126FF" w:rsidRDefault="00E223CA" w:rsidP="00610AC2">
      <w:pPr>
        <w:jc w:val="both"/>
        <w:rPr>
          <w:lang w:val="en-US"/>
        </w:rPr>
      </w:pPr>
      <w:bookmarkStart w:id="636" w:name="ref-fabian2019"/>
      <w:bookmarkEnd w:id="634"/>
      <w:r w:rsidRPr="007126FF">
        <w:rPr>
          <w:lang w:val="en-US"/>
        </w:rPr>
        <w:t xml:space="preserve">56. </w:t>
      </w:r>
      <w:r w:rsidRPr="007126FF">
        <w:rPr>
          <w:lang w:val="en-US"/>
        </w:rPr>
        <w:tab/>
        <w:t xml:space="preserve">Fabian D, LaRocco A, Olsen M, Quick A. Treatment of locally advanced cervical cancer in a patient with a bicornuate uterus with MRI-guided intracavitary/interstitial brachytherapy. </w:t>
      </w:r>
      <w:r w:rsidRPr="007126FF">
        <w:rPr>
          <w:i/>
          <w:iCs/>
          <w:lang w:val="en-US"/>
        </w:rPr>
        <w:t>Journal of Contemporary Brachytherapy</w:t>
      </w:r>
      <w:r w:rsidRPr="007126FF">
        <w:rPr>
          <w:lang w:val="en-US"/>
        </w:rPr>
        <w:t>. 2019;11(3):285-291. doi:</w:t>
      </w:r>
      <w:r w:rsidR="00000000">
        <w:fldChar w:fldCharType="begin"/>
      </w:r>
      <w:r w:rsidR="00000000" w:rsidRPr="00383AA8">
        <w:rPr>
          <w:lang w:val="en-US"/>
          <w:rPrChange w:id="637" w:author="Antonio Otal Palacin" w:date="2023-11-18T17:49:00Z">
            <w:rPr/>
          </w:rPrChange>
        </w:rPr>
        <w:instrText>HYPERLINK "https://doi.org/10.5114/jcb.2019.85738" \h</w:instrText>
      </w:r>
      <w:r w:rsidR="00000000">
        <w:fldChar w:fldCharType="separate"/>
      </w:r>
      <w:r w:rsidRPr="007126FF">
        <w:rPr>
          <w:rStyle w:val="Hipervnculo"/>
          <w:lang w:val="en-US"/>
        </w:rPr>
        <w:t>10.5114/jcb.2019.85738</w:t>
      </w:r>
      <w:r w:rsidR="00000000">
        <w:rPr>
          <w:rStyle w:val="Hipervnculo"/>
          <w:lang w:val="en-US"/>
        </w:rPr>
        <w:fldChar w:fldCharType="end"/>
      </w:r>
    </w:p>
    <w:p w14:paraId="1419DA6F" w14:textId="77777777" w:rsidR="009574C6" w:rsidRPr="007126FF" w:rsidRDefault="00E223CA" w:rsidP="00610AC2">
      <w:pPr>
        <w:jc w:val="both"/>
        <w:rPr>
          <w:lang w:val="en-US"/>
        </w:rPr>
      </w:pPr>
      <w:bookmarkStart w:id="638" w:name="ref-ohkubo2013"/>
      <w:bookmarkEnd w:id="636"/>
      <w:r w:rsidRPr="007126FF">
        <w:rPr>
          <w:lang w:val="en-US"/>
        </w:rPr>
        <w:t xml:space="preserve">57. </w:t>
      </w:r>
      <w:r w:rsidRPr="007126FF">
        <w:rPr>
          <w:lang w:val="en-US"/>
        </w:rPr>
        <w:tab/>
        <w:t xml:space="preserve">Ohkubo Y, Kato S, Kiyohara H, Suzuki Y, Nakano T, Kamada T. Granulocyte-colony stimulating factor-producing cervical cancers treated with carbon-ion irradiation. </w:t>
      </w:r>
      <w:r w:rsidRPr="007126FF">
        <w:rPr>
          <w:i/>
          <w:iCs/>
          <w:lang w:val="en-US"/>
        </w:rPr>
        <w:t xml:space="preserve">Journal of Obstetrics and </w:t>
      </w:r>
      <w:proofErr w:type="spellStart"/>
      <w:r w:rsidRPr="007126FF">
        <w:rPr>
          <w:i/>
          <w:iCs/>
          <w:lang w:val="en-US"/>
        </w:rPr>
        <w:t>Gynaecology</w:t>
      </w:r>
      <w:proofErr w:type="spellEnd"/>
      <w:r w:rsidRPr="007126FF">
        <w:rPr>
          <w:i/>
          <w:iCs/>
          <w:lang w:val="en-US"/>
        </w:rPr>
        <w:t xml:space="preserve"> Research</w:t>
      </w:r>
      <w:r w:rsidRPr="007126FF">
        <w:rPr>
          <w:lang w:val="en-US"/>
        </w:rPr>
        <w:t>. 2013;39(5):1111-1115. doi:</w:t>
      </w:r>
      <w:r w:rsidR="00000000">
        <w:fldChar w:fldCharType="begin"/>
      </w:r>
      <w:r w:rsidR="00000000" w:rsidRPr="00383AA8">
        <w:rPr>
          <w:lang w:val="en-US"/>
          <w:rPrChange w:id="639" w:author="Antonio Otal Palacin" w:date="2023-11-18T17:49:00Z">
            <w:rPr/>
          </w:rPrChange>
        </w:rPr>
        <w:instrText>HYPERLINK "https://doi.org/10.1111/jog.12024" \h</w:instrText>
      </w:r>
      <w:r w:rsidR="00000000">
        <w:fldChar w:fldCharType="separate"/>
      </w:r>
      <w:r w:rsidRPr="007126FF">
        <w:rPr>
          <w:rStyle w:val="Hipervnculo"/>
          <w:lang w:val="en-US"/>
        </w:rPr>
        <w:t>10.1111/jog.12024</w:t>
      </w:r>
      <w:r w:rsidR="00000000">
        <w:rPr>
          <w:rStyle w:val="Hipervnculo"/>
          <w:lang w:val="en-US"/>
        </w:rPr>
        <w:fldChar w:fldCharType="end"/>
      </w:r>
    </w:p>
    <w:p w14:paraId="3EDD8C4C" w14:textId="77777777" w:rsidR="009574C6" w:rsidRPr="007126FF" w:rsidRDefault="00E223CA" w:rsidP="00610AC2">
      <w:pPr>
        <w:jc w:val="both"/>
        <w:rPr>
          <w:lang w:val="en-US"/>
        </w:rPr>
      </w:pPr>
      <w:bookmarkStart w:id="640" w:name="ref-tan2015"/>
      <w:bookmarkEnd w:id="638"/>
      <w:r w:rsidRPr="007126FF">
        <w:rPr>
          <w:lang w:val="en-US"/>
        </w:rPr>
        <w:t xml:space="preserve">58. </w:t>
      </w:r>
      <w:r w:rsidRPr="007126FF">
        <w:rPr>
          <w:lang w:val="en-US"/>
        </w:rPr>
        <w:tab/>
      </w:r>
      <w:r w:rsidRPr="00383AA8">
        <w:rPr>
          <w:lang w:val="en-US"/>
          <w:rPrChange w:id="641" w:author="Antonio Otal Palacin" w:date="2023-11-18T17:49:00Z">
            <w:rPr>
              <w:lang w:val="es-ES"/>
            </w:rPr>
          </w:rPrChange>
        </w:rPr>
        <w:t xml:space="preserve">Tan PW, Koh VY, Tang JI. </w:t>
      </w:r>
      <w:r w:rsidRPr="007126FF">
        <w:rPr>
          <w:lang w:val="en-US"/>
        </w:rPr>
        <w:t xml:space="preserve">Educational article Outpatient combined intracavitary and interstitial cervical brachytherapy: barriers and solutions to implementation of a successful </w:t>
      </w:r>
      <w:proofErr w:type="spellStart"/>
      <w:proofErr w:type="gramStart"/>
      <w:r w:rsidRPr="007126FF">
        <w:rPr>
          <w:lang w:val="en-US"/>
        </w:rPr>
        <w:t>programme</w:t>
      </w:r>
      <w:proofErr w:type="spellEnd"/>
      <w:r w:rsidRPr="007126FF">
        <w:rPr>
          <w:lang w:val="en-US"/>
        </w:rPr>
        <w:t xml:space="preserve">  a</w:t>
      </w:r>
      <w:proofErr w:type="gramEnd"/>
      <w:r w:rsidRPr="007126FF">
        <w:rPr>
          <w:lang w:val="en-US"/>
        </w:rPr>
        <w:t xml:space="preserve"> single institutional experience. </w:t>
      </w:r>
      <w:r w:rsidRPr="007126FF">
        <w:rPr>
          <w:i/>
          <w:iCs/>
          <w:lang w:val="en-US"/>
        </w:rPr>
        <w:t>Journal of Contemporary Brachytherapy</w:t>
      </w:r>
      <w:r w:rsidRPr="007126FF">
        <w:rPr>
          <w:lang w:val="en-US"/>
        </w:rPr>
        <w:t xml:space="preserve">. </w:t>
      </w:r>
      <w:proofErr w:type="gramStart"/>
      <w:r w:rsidRPr="007126FF">
        <w:rPr>
          <w:lang w:val="en-US"/>
        </w:rPr>
        <w:t>2015;3:259</w:t>
      </w:r>
      <w:proofErr w:type="gramEnd"/>
      <w:r w:rsidRPr="007126FF">
        <w:rPr>
          <w:lang w:val="en-US"/>
        </w:rPr>
        <w:t>-263. doi:</w:t>
      </w:r>
      <w:r w:rsidR="00000000">
        <w:fldChar w:fldCharType="begin"/>
      </w:r>
      <w:r w:rsidR="00000000" w:rsidRPr="00383AA8">
        <w:rPr>
          <w:lang w:val="en-US"/>
          <w:rPrChange w:id="642" w:author="Antonio Otal Palacin" w:date="2023-11-18T17:49:00Z">
            <w:rPr/>
          </w:rPrChange>
        </w:rPr>
        <w:instrText>HYPERLINK "https://doi.org/10.5114/jcb.2015.52625" \h</w:instrText>
      </w:r>
      <w:r w:rsidR="00000000">
        <w:fldChar w:fldCharType="separate"/>
      </w:r>
      <w:r w:rsidRPr="007126FF">
        <w:rPr>
          <w:rStyle w:val="Hipervnculo"/>
          <w:lang w:val="en-US"/>
        </w:rPr>
        <w:t>10.5114/jcb.2015.52625</w:t>
      </w:r>
      <w:r w:rsidR="00000000">
        <w:rPr>
          <w:rStyle w:val="Hipervnculo"/>
          <w:lang w:val="en-US"/>
        </w:rPr>
        <w:fldChar w:fldCharType="end"/>
      </w:r>
    </w:p>
    <w:p w14:paraId="545C0D62" w14:textId="77777777" w:rsidR="009574C6" w:rsidRPr="007126FF" w:rsidRDefault="00E223CA" w:rsidP="00610AC2">
      <w:pPr>
        <w:jc w:val="both"/>
        <w:rPr>
          <w:lang w:val="en-US"/>
        </w:rPr>
      </w:pPr>
      <w:bookmarkStart w:id="643" w:name="ref-kirisits2006a"/>
      <w:bookmarkEnd w:id="640"/>
      <w:r w:rsidRPr="007126FF">
        <w:rPr>
          <w:lang w:val="en-US"/>
        </w:rPr>
        <w:t xml:space="preserve">59. </w:t>
      </w:r>
      <w:r w:rsidRPr="007126FF">
        <w:rPr>
          <w:lang w:val="en-US"/>
        </w:rPr>
        <w:tab/>
        <w:t xml:space="preserve">Kirisits C, Lang S, Dimopoulos J, Berger D, Georg D, </w:t>
      </w:r>
      <w:proofErr w:type="spellStart"/>
      <w:r w:rsidRPr="007126FF">
        <w:rPr>
          <w:lang w:val="en-US"/>
        </w:rPr>
        <w:t>Pötter</w:t>
      </w:r>
      <w:proofErr w:type="spellEnd"/>
      <w:r w:rsidRPr="007126FF">
        <w:rPr>
          <w:lang w:val="en-US"/>
        </w:rPr>
        <w:t xml:space="preserve"> R. The Vienna applicator for combined intracavitary and interstitial brachytherapy of cervical cancer: Design, application, treatment planning, and dosimetric results. </w:t>
      </w:r>
      <w:r w:rsidRPr="007126FF">
        <w:rPr>
          <w:i/>
          <w:iCs/>
          <w:lang w:val="en-US"/>
        </w:rPr>
        <w:t>International Journal of Radiation Oncology*Biology*Physics</w:t>
      </w:r>
      <w:r w:rsidRPr="007126FF">
        <w:rPr>
          <w:lang w:val="en-US"/>
        </w:rPr>
        <w:t>. 2006;65(2):624-630. doi:</w:t>
      </w:r>
      <w:r w:rsidR="00000000">
        <w:fldChar w:fldCharType="begin"/>
      </w:r>
      <w:r w:rsidR="00000000" w:rsidRPr="00383AA8">
        <w:rPr>
          <w:lang w:val="en-US"/>
          <w:rPrChange w:id="644" w:author="Antonio Otal Palacin" w:date="2023-11-18T17:49:00Z">
            <w:rPr/>
          </w:rPrChange>
        </w:rPr>
        <w:instrText>HYPERLINK "https://doi.org/10.1016/j.ijrobp.2006.01.036" \h</w:instrText>
      </w:r>
      <w:r w:rsidR="00000000">
        <w:fldChar w:fldCharType="separate"/>
      </w:r>
      <w:r w:rsidRPr="007126FF">
        <w:rPr>
          <w:rStyle w:val="Hipervnculo"/>
          <w:lang w:val="en-US"/>
        </w:rPr>
        <w:t>10.1016/j.ijrobp.2006.01.036</w:t>
      </w:r>
      <w:r w:rsidR="00000000">
        <w:rPr>
          <w:rStyle w:val="Hipervnculo"/>
          <w:lang w:val="en-US"/>
        </w:rPr>
        <w:fldChar w:fldCharType="end"/>
      </w:r>
    </w:p>
    <w:p w14:paraId="6A7A5745" w14:textId="77777777" w:rsidR="009574C6" w:rsidRPr="007126FF" w:rsidRDefault="00E223CA" w:rsidP="00610AC2">
      <w:pPr>
        <w:jc w:val="both"/>
        <w:rPr>
          <w:lang w:val="en-US"/>
        </w:rPr>
      </w:pPr>
      <w:bookmarkStart w:id="645" w:name="ref-nomden2012"/>
      <w:bookmarkEnd w:id="643"/>
      <w:r w:rsidRPr="007126FF">
        <w:rPr>
          <w:lang w:val="en-US"/>
        </w:rPr>
        <w:lastRenderedPageBreak/>
        <w:t xml:space="preserve">60. </w:t>
      </w:r>
      <w:r w:rsidRPr="007126FF">
        <w:rPr>
          <w:lang w:val="en-US"/>
        </w:rPr>
        <w:tab/>
      </w:r>
      <w:proofErr w:type="spellStart"/>
      <w:r w:rsidRPr="007126FF">
        <w:rPr>
          <w:lang w:val="en-US"/>
        </w:rPr>
        <w:t>Nomden</w:t>
      </w:r>
      <w:proofErr w:type="spellEnd"/>
      <w:r w:rsidRPr="007126FF">
        <w:rPr>
          <w:lang w:val="en-US"/>
        </w:rPr>
        <w:t xml:space="preserve"> CN, Leeuw AAC de, </w:t>
      </w:r>
      <w:proofErr w:type="spellStart"/>
      <w:r w:rsidRPr="007126FF">
        <w:rPr>
          <w:lang w:val="en-US"/>
        </w:rPr>
        <w:t>Moerland</w:t>
      </w:r>
      <w:proofErr w:type="spellEnd"/>
      <w:r w:rsidRPr="007126FF">
        <w:rPr>
          <w:lang w:val="en-US"/>
        </w:rPr>
        <w:t xml:space="preserve"> MA, </w:t>
      </w:r>
      <w:proofErr w:type="spellStart"/>
      <w:r w:rsidRPr="007126FF">
        <w:rPr>
          <w:lang w:val="en-US"/>
        </w:rPr>
        <w:t>Roesink</w:t>
      </w:r>
      <w:proofErr w:type="spellEnd"/>
      <w:r w:rsidRPr="007126FF">
        <w:rPr>
          <w:lang w:val="en-US"/>
        </w:rPr>
        <w:t xml:space="preserve"> JM, Tersteeg RJHA, </w:t>
      </w:r>
      <w:proofErr w:type="spellStart"/>
      <w:r w:rsidRPr="007126FF">
        <w:rPr>
          <w:lang w:val="en-US"/>
        </w:rPr>
        <w:t>Jürgenliemk</w:t>
      </w:r>
      <w:proofErr w:type="spellEnd"/>
      <w:r w:rsidRPr="007126FF">
        <w:rPr>
          <w:lang w:val="en-US"/>
        </w:rPr>
        <w:t xml:space="preserve">-Schulz IM. Clinical Use of the Utrecht Applicator for Combined Intracavitary/Interstitial Brachytherapy Treatment in Locally Advanced Cervical Cancer. </w:t>
      </w:r>
      <w:r w:rsidRPr="007126FF">
        <w:rPr>
          <w:i/>
          <w:iCs/>
          <w:lang w:val="en-US"/>
        </w:rPr>
        <w:t>International Journal of Radiation Oncology*Biology*Physics</w:t>
      </w:r>
      <w:r w:rsidRPr="007126FF">
        <w:rPr>
          <w:lang w:val="en-US"/>
        </w:rPr>
        <w:t>. 2012;82(4):1424-1430. doi:</w:t>
      </w:r>
      <w:r w:rsidR="00000000">
        <w:fldChar w:fldCharType="begin"/>
      </w:r>
      <w:r w:rsidR="00000000" w:rsidRPr="00383AA8">
        <w:rPr>
          <w:lang w:val="en-US"/>
          <w:rPrChange w:id="646" w:author="Antonio Otal Palacin" w:date="2023-11-18T17:49:00Z">
            <w:rPr/>
          </w:rPrChange>
        </w:rPr>
        <w:instrText>HYPERLINK "https://doi.org/10.1016/j.ijrobp.2011.04.044" \h</w:instrText>
      </w:r>
      <w:r w:rsidR="00000000">
        <w:fldChar w:fldCharType="separate"/>
      </w:r>
      <w:r w:rsidRPr="007126FF">
        <w:rPr>
          <w:rStyle w:val="Hipervnculo"/>
          <w:lang w:val="en-US"/>
        </w:rPr>
        <w:t>10.1016/j.ijrobp.2011.04.044</w:t>
      </w:r>
      <w:r w:rsidR="00000000">
        <w:rPr>
          <w:rStyle w:val="Hipervnculo"/>
          <w:lang w:val="en-US"/>
        </w:rPr>
        <w:fldChar w:fldCharType="end"/>
      </w:r>
    </w:p>
    <w:p w14:paraId="7272D6C4" w14:textId="77777777" w:rsidR="009574C6" w:rsidRPr="007126FF" w:rsidRDefault="00E223CA" w:rsidP="00610AC2">
      <w:pPr>
        <w:jc w:val="both"/>
        <w:rPr>
          <w:lang w:val="en-US"/>
        </w:rPr>
      </w:pPr>
      <w:bookmarkStart w:id="647" w:name="Xe124ed69d00cecdd02438671e8ed233e98f28a8"/>
      <w:bookmarkEnd w:id="645"/>
      <w:r>
        <w:t xml:space="preserve">61. </w:t>
      </w:r>
      <w:r>
        <w:tab/>
        <w:t xml:space="preserve">Derks K, Steenhuijsen JLG, van den Berg HA, et al. </w:t>
      </w:r>
      <w:hyperlink r:id="rId56">
        <w:r w:rsidRPr="007126FF">
          <w:rPr>
            <w:rStyle w:val="Hipervnculo"/>
            <w:lang w:val="en-US"/>
          </w:rPr>
          <w:t>Impact of Brachytherapy Technique (2D versus 3D) on Outcome Following Radiotherapy of Cervical Cancer.</w:t>
        </w:r>
      </w:hyperlink>
      <w:r w:rsidRPr="007126FF">
        <w:rPr>
          <w:lang w:val="en-US"/>
        </w:rPr>
        <w:t xml:space="preserve"> </w:t>
      </w:r>
      <w:r w:rsidRPr="007126FF">
        <w:rPr>
          <w:i/>
          <w:iCs/>
          <w:lang w:val="en-US"/>
        </w:rPr>
        <w:t>Journal of contemporary brachytherapy</w:t>
      </w:r>
      <w:r w:rsidRPr="007126FF">
        <w:rPr>
          <w:lang w:val="en-US"/>
        </w:rPr>
        <w:t>. 2018;10(1):17-25.</w:t>
      </w:r>
    </w:p>
    <w:p w14:paraId="3AA62234" w14:textId="77777777" w:rsidR="009574C6" w:rsidRDefault="00E223CA" w:rsidP="00610AC2">
      <w:pPr>
        <w:jc w:val="both"/>
      </w:pPr>
      <w:bookmarkStart w:id="648" w:name="Xa947d25c9626221255a59297a1b4eb24ba34099"/>
      <w:bookmarkEnd w:id="647"/>
      <w:r w:rsidRPr="007126FF">
        <w:rPr>
          <w:lang w:val="en-US"/>
        </w:rPr>
        <w:t xml:space="preserve">62.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r w:rsidR="00000000">
        <w:fldChar w:fldCharType="begin"/>
      </w:r>
      <w:r w:rsidR="00000000" w:rsidRPr="00383AA8">
        <w:rPr>
          <w:lang w:val="en-US"/>
          <w:rPrChange w:id="649" w:author="Antonio Otal Palacin" w:date="2023-11-18T17:49:00Z">
            <w:rPr/>
          </w:rPrChange>
        </w:rPr>
        <w:instrText>HYPERLINK "https://www.ncbi.nlm.nih.gov/pubmed/25555313" \h</w:instrText>
      </w:r>
      <w:r w:rsidR="00000000">
        <w:fldChar w:fldCharType="separate"/>
      </w:r>
      <w:proofErr w:type="spellStart"/>
      <w:r w:rsidRPr="007126FF">
        <w:rPr>
          <w:rStyle w:val="Hipervnculo"/>
          <w:lang w:val="en-US"/>
        </w:rPr>
        <w:t>Intrafractional</w:t>
      </w:r>
      <w:proofErr w:type="spellEnd"/>
      <w:r w:rsidRPr="007126FF">
        <w:rPr>
          <w:rStyle w:val="Hipervnculo"/>
          <w:lang w:val="en-US"/>
        </w:rPr>
        <w:t xml:space="preserve"> Organs Movement in Three-Dimensional Image-Guided Adaptive Pulsed-Dose-Rate Cervical Cancer Brachytherapy: Assessment and Dosimetric Impact</w:t>
      </w:r>
      <w:r w:rsidR="00000000">
        <w:rPr>
          <w:rStyle w:val="Hipervnculo"/>
          <w:lang w:val="en-US"/>
        </w:rPr>
        <w:fldChar w:fldCharType="end"/>
      </w:r>
      <w:r w:rsidRPr="007126FF">
        <w:rPr>
          <w:lang w:val="en-US"/>
        </w:rPr>
        <w:t xml:space="preserve">. </w:t>
      </w:r>
      <w:r>
        <w:rPr>
          <w:i/>
          <w:iCs/>
        </w:rPr>
        <w:t>Brachytherapy</w:t>
      </w:r>
      <w:r>
        <w:t>. 2015 Mar-Apr;14(2):260-266.</w:t>
      </w:r>
    </w:p>
    <w:p w14:paraId="127AE841" w14:textId="77777777" w:rsidR="009574C6" w:rsidRPr="007126FF" w:rsidRDefault="00E223CA" w:rsidP="00610AC2">
      <w:pPr>
        <w:jc w:val="both"/>
        <w:rPr>
          <w:lang w:val="en-US"/>
        </w:rPr>
      </w:pPr>
      <w:bookmarkStart w:id="650" w:name="ref-perez-calatayud2009"/>
      <w:bookmarkEnd w:id="648"/>
      <w:r>
        <w:t xml:space="preserve">63. </w:t>
      </w:r>
      <w:r>
        <w:tab/>
        <w:t xml:space="preserve">Perez-Calatayud J, Kuipers F, Ballester F, et al. </w:t>
      </w:r>
      <w:r w:rsidRPr="007126FF">
        <w:rPr>
          <w:lang w:val="en-US"/>
        </w:rPr>
        <w:t xml:space="preserve">Exclusive MRI-based tandem and </w:t>
      </w:r>
      <w:proofErr w:type="spellStart"/>
      <w:r w:rsidRPr="007126FF">
        <w:rPr>
          <w:lang w:val="en-US"/>
        </w:rPr>
        <w:t>colpostats</w:t>
      </w:r>
      <w:proofErr w:type="spellEnd"/>
      <w:r w:rsidRPr="007126FF">
        <w:rPr>
          <w:lang w:val="en-US"/>
        </w:rPr>
        <w:t xml:space="preserve"> reconstruction in </w:t>
      </w:r>
      <w:proofErr w:type="spellStart"/>
      <w:r w:rsidRPr="007126FF">
        <w:rPr>
          <w:lang w:val="en-US"/>
        </w:rPr>
        <w:t>gynaecological</w:t>
      </w:r>
      <w:proofErr w:type="spellEnd"/>
      <w:r w:rsidRPr="007126FF">
        <w:rPr>
          <w:lang w:val="en-US"/>
        </w:rPr>
        <w:t xml:space="preserve"> brachytherapy treatment planning. </w:t>
      </w:r>
      <w:r w:rsidRPr="007126FF">
        <w:rPr>
          <w:i/>
          <w:iCs/>
          <w:lang w:val="en-US"/>
        </w:rPr>
        <w:t>Radiotherapy and Oncology</w:t>
      </w:r>
      <w:r w:rsidRPr="007126FF">
        <w:rPr>
          <w:lang w:val="en-US"/>
        </w:rPr>
        <w:t>. 2009;91(2):181-186. doi:</w:t>
      </w:r>
      <w:r w:rsidR="00000000">
        <w:fldChar w:fldCharType="begin"/>
      </w:r>
      <w:r w:rsidR="00000000" w:rsidRPr="00383AA8">
        <w:rPr>
          <w:lang w:val="en-US"/>
          <w:rPrChange w:id="651" w:author="Antonio Otal Palacin" w:date="2023-11-18T17:49:00Z">
            <w:rPr/>
          </w:rPrChange>
        </w:rPr>
        <w:instrText>HYPERLINK "https://doi.org/10.1016/j.radonc.2008.09.004" \h</w:instrText>
      </w:r>
      <w:r w:rsidR="00000000">
        <w:fldChar w:fldCharType="separate"/>
      </w:r>
      <w:r w:rsidRPr="007126FF">
        <w:rPr>
          <w:rStyle w:val="Hipervnculo"/>
          <w:lang w:val="en-US"/>
        </w:rPr>
        <w:t>10.1016/j.radonc.2008.09.004</w:t>
      </w:r>
      <w:r w:rsidR="00000000">
        <w:rPr>
          <w:rStyle w:val="Hipervnculo"/>
          <w:lang w:val="en-US"/>
        </w:rPr>
        <w:fldChar w:fldCharType="end"/>
      </w:r>
    </w:p>
    <w:p w14:paraId="102CC468" w14:textId="77777777" w:rsidR="009574C6" w:rsidRPr="007126FF" w:rsidRDefault="00E223CA" w:rsidP="00610AC2">
      <w:pPr>
        <w:jc w:val="both"/>
        <w:rPr>
          <w:lang w:val="en-US"/>
        </w:rPr>
      </w:pPr>
      <w:bookmarkStart w:id="652" w:name="ref-richartReviewStrategiesMRI2018"/>
      <w:bookmarkEnd w:id="650"/>
      <w:r w:rsidRPr="007126FF">
        <w:rPr>
          <w:lang w:val="en-US"/>
        </w:rPr>
        <w:t xml:space="preserve">64. </w:t>
      </w:r>
      <w:r w:rsidRPr="007126FF">
        <w:rPr>
          <w:lang w:val="en-US"/>
        </w:rPr>
        <w:tab/>
        <w:t xml:space="preserve">Richart J, Carmona-Meseguer V, García-Martínez T, et al. 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xml:space="preserve">. Published online </w:t>
      </w:r>
      <w:proofErr w:type="spellStart"/>
      <w:r w:rsidRPr="007126FF">
        <w:rPr>
          <w:lang w:val="en-US"/>
        </w:rPr>
        <w:t>julio</w:t>
      </w:r>
      <w:proofErr w:type="spellEnd"/>
      <w:r w:rsidRPr="007126FF">
        <w:rPr>
          <w:lang w:val="en-US"/>
        </w:rPr>
        <w:t xml:space="preserve"> de 2018.</w:t>
      </w:r>
    </w:p>
    <w:p w14:paraId="20778580" w14:textId="77777777" w:rsidR="009574C6" w:rsidRDefault="00E223CA" w:rsidP="00610AC2">
      <w:pPr>
        <w:jc w:val="both"/>
      </w:pPr>
      <w:bookmarkStart w:id="653" w:name="ref-hellebust2010"/>
      <w:bookmarkEnd w:id="652"/>
      <w:r w:rsidRPr="007126FF">
        <w:rPr>
          <w:lang w:val="en-US"/>
        </w:rPr>
        <w:t xml:space="preserve">65.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proofErr w:type="spellStart"/>
      <w:r>
        <w:rPr>
          <w:i/>
          <w:iCs/>
        </w:rPr>
        <w:t>Radiotherapy</w:t>
      </w:r>
      <w:proofErr w:type="spellEnd"/>
      <w:r>
        <w:rPr>
          <w:i/>
          <w:iCs/>
        </w:rPr>
        <w:t xml:space="preserve"> and </w:t>
      </w:r>
      <w:proofErr w:type="spellStart"/>
      <w:r>
        <w:rPr>
          <w:i/>
          <w:iCs/>
        </w:rPr>
        <w:t>Oncology</w:t>
      </w:r>
      <w:proofErr w:type="spellEnd"/>
      <w:r>
        <w:t>. 2010;96(2):153-160. doi:</w:t>
      </w:r>
      <w:hyperlink r:id="rId57">
        <w:r>
          <w:rPr>
            <w:rStyle w:val="Hipervnculo"/>
          </w:rPr>
          <w:t>10.1016/j.radonc.2010.06.004</w:t>
        </w:r>
      </w:hyperlink>
    </w:p>
    <w:p w14:paraId="2449506D" w14:textId="77777777" w:rsidR="009574C6" w:rsidRPr="007126FF" w:rsidRDefault="00E223CA" w:rsidP="00610AC2">
      <w:pPr>
        <w:jc w:val="both"/>
        <w:rPr>
          <w:lang w:val="en-US"/>
        </w:rPr>
      </w:pPr>
      <w:bookmarkStart w:id="654" w:name="Xb9f99f516e75d9d09adde3a98b43169e15eb8e5"/>
      <w:bookmarkEnd w:id="653"/>
      <w:r>
        <w:t xml:space="preserve">66. </w:t>
      </w:r>
      <w:r>
        <w:tab/>
        <w:t xml:space="preserve">Rodríguez Villalba S, Richart Sancho J, Otal Palacín A, Perez-Calatayud J, Santos Ortega M. </w:t>
      </w:r>
      <w:hyperlink r:id="rId58">
        <w:r w:rsidRPr="007126FF">
          <w:rPr>
            <w:rStyle w:val="Hipervnculo"/>
            <w:lang w:val="en-US"/>
          </w:rPr>
          <w:t>Development and Clinical Implementation of a New Template for MRI-based Intracavitary/Interstitial Gynecologic Brachytherapy for Locally Advanced Cervical Cancer: From CT-based MUPIT to the MRI Compatible Template Benidorm. Ten Years of Experience</w:t>
        </w:r>
      </w:hyperlink>
      <w:r w:rsidRPr="007126FF">
        <w:rPr>
          <w:lang w:val="en-US"/>
        </w:rPr>
        <w:t xml:space="preserve">. </w:t>
      </w:r>
      <w:r w:rsidRPr="007126FF">
        <w:rPr>
          <w:i/>
          <w:iCs/>
          <w:lang w:val="en-US"/>
        </w:rPr>
        <w:t>Journal of Contemporary Brachytherapy</w:t>
      </w:r>
      <w:r w:rsidRPr="007126FF">
        <w:rPr>
          <w:lang w:val="en-US"/>
        </w:rPr>
        <w:t>. 2016;8(5):404-414.</w:t>
      </w:r>
    </w:p>
    <w:p w14:paraId="2B9F1FAB" w14:textId="77777777" w:rsidR="009574C6" w:rsidRPr="007126FF" w:rsidRDefault="00E223CA" w:rsidP="00610AC2">
      <w:pPr>
        <w:jc w:val="both"/>
        <w:rPr>
          <w:lang w:val="en-US"/>
        </w:rPr>
      </w:pPr>
      <w:bookmarkStart w:id="655" w:name="ref-villalba2015"/>
      <w:bookmarkEnd w:id="654"/>
      <w:r w:rsidRPr="007126FF">
        <w:rPr>
          <w:lang w:val="en-US"/>
        </w:rPr>
        <w:t xml:space="preserve">67. </w:t>
      </w:r>
      <w:r w:rsidRPr="007126FF">
        <w:rPr>
          <w:lang w:val="en-US"/>
        </w:rPr>
        <w:tab/>
        <w:t xml:space="preserve">Villalba SR, Sancho JR, Palacin AO, Calatayud JP, Ortega MS. A new template for MRI-based intracavitary/interstitial gynecologic brachytherapy: design and clinical implementation. </w:t>
      </w:r>
      <w:r w:rsidRPr="007126FF">
        <w:rPr>
          <w:i/>
          <w:iCs/>
          <w:lang w:val="en-US"/>
        </w:rPr>
        <w:t>Journal of Contemporary Brachytherapy</w:t>
      </w:r>
      <w:r w:rsidRPr="007126FF">
        <w:rPr>
          <w:lang w:val="en-US"/>
        </w:rPr>
        <w:t xml:space="preserve">. </w:t>
      </w:r>
      <w:proofErr w:type="gramStart"/>
      <w:r w:rsidRPr="007126FF">
        <w:rPr>
          <w:lang w:val="en-US"/>
        </w:rPr>
        <w:t>2015;4:265</w:t>
      </w:r>
      <w:proofErr w:type="gramEnd"/>
      <w:r w:rsidRPr="007126FF">
        <w:rPr>
          <w:lang w:val="en-US"/>
        </w:rPr>
        <w:t>-272. doi:</w:t>
      </w:r>
      <w:r w:rsidR="00000000">
        <w:fldChar w:fldCharType="begin"/>
      </w:r>
      <w:r w:rsidR="00000000" w:rsidRPr="00383AA8">
        <w:rPr>
          <w:lang w:val="en-US"/>
          <w:rPrChange w:id="656" w:author="Antonio Otal Palacin" w:date="2023-11-18T17:49:00Z">
            <w:rPr/>
          </w:rPrChange>
        </w:rPr>
        <w:instrText>HYPERLINK "https://doi.org/10.5114/jcb.2015.54051" \h</w:instrText>
      </w:r>
      <w:r w:rsidR="00000000">
        <w:fldChar w:fldCharType="separate"/>
      </w:r>
      <w:r w:rsidRPr="007126FF">
        <w:rPr>
          <w:rStyle w:val="Hipervnculo"/>
          <w:lang w:val="en-US"/>
        </w:rPr>
        <w:t>10.5114/jcb.2015.54051</w:t>
      </w:r>
      <w:r w:rsidR="00000000">
        <w:rPr>
          <w:rStyle w:val="Hipervnculo"/>
          <w:lang w:val="en-US"/>
        </w:rPr>
        <w:fldChar w:fldCharType="end"/>
      </w:r>
    </w:p>
    <w:p w14:paraId="128EB432" w14:textId="77777777" w:rsidR="009574C6" w:rsidRPr="007126FF" w:rsidRDefault="00E223CA" w:rsidP="00610AC2">
      <w:pPr>
        <w:jc w:val="both"/>
        <w:rPr>
          <w:lang w:val="en-US"/>
        </w:rPr>
      </w:pPr>
      <w:bookmarkStart w:id="657" w:name="ref-richart2015"/>
      <w:bookmarkEnd w:id="655"/>
      <w:r w:rsidRPr="007126FF">
        <w:rPr>
          <w:lang w:val="en-US"/>
        </w:rPr>
        <w:t xml:space="preserve">68. </w:t>
      </w:r>
      <w:r w:rsidRPr="007126FF">
        <w:rPr>
          <w:lang w:val="en-US"/>
        </w:rPr>
        <w:tab/>
        <w:t xml:space="preserve">Richart J, Otal A, Rodriguez S, et al. A practical MRI-based reconstruction method for a new </w:t>
      </w:r>
      <w:proofErr w:type="spellStart"/>
      <w:r w:rsidRPr="007126FF">
        <w:rPr>
          <w:lang w:val="en-US"/>
        </w:rPr>
        <w:t>endocavitary</w:t>
      </w:r>
      <w:proofErr w:type="spellEnd"/>
      <w:r w:rsidRPr="007126FF">
        <w:rPr>
          <w:lang w:val="en-US"/>
        </w:rPr>
        <w:t xml:space="preserve"> and interstitial </w:t>
      </w:r>
      <w:proofErr w:type="spellStart"/>
      <w:r w:rsidRPr="007126FF">
        <w:rPr>
          <w:lang w:val="en-US"/>
        </w:rPr>
        <w:t>gynaecological</w:t>
      </w:r>
      <w:proofErr w:type="spellEnd"/>
      <w:r w:rsidRPr="007126FF">
        <w:rPr>
          <w:lang w:val="en-US"/>
        </w:rPr>
        <w:t xml:space="preserve"> template. </w:t>
      </w:r>
      <w:r w:rsidRPr="007126FF">
        <w:rPr>
          <w:i/>
          <w:iCs/>
          <w:lang w:val="en-US"/>
        </w:rPr>
        <w:t>Journal of Contemporary Brachytherapy</w:t>
      </w:r>
      <w:r w:rsidRPr="007126FF">
        <w:rPr>
          <w:lang w:val="en-US"/>
        </w:rPr>
        <w:t xml:space="preserve">. </w:t>
      </w:r>
      <w:proofErr w:type="gramStart"/>
      <w:r w:rsidRPr="007126FF">
        <w:rPr>
          <w:lang w:val="en-US"/>
        </w:rPr>
        <w:t>2015;5:407</w:t>
      </w:r>
      <w:proofErr w:type="gramEnd"/>
      <w:r w:rsidRPr="007126FF">
        <w:rPr>
          <w:lang w:val="en-US"/>
        </w:rPr>
        <w:t>-414. doi:</w:t>
      </w:r>
      <w:r w:rsidR="00000000">
        <w:fldChar w:fldCharType="begin"/>
      </w:r>
      <w:r w:rsidR="00000000" w:rsidRPr="00383AA8">
        <w:rPr>
          <w:lang w:val="en-US"/>
          <w:rPrChange w:id="658" w:author="Antonio Otal Palacin" w:date="2023-11-18T17:49:00Z">
            <w:rPr/>
          </w:rPrChange>
        </w:rPr>
        <w:instrText>HYPERLINK "https://doi.org/10.5114/jcb.2015.55340" \h</w:instrText>
      </w:r>
      <w:r w:rsidR="00000000">
        <w:fldChar w:fldCharType="separate"/>
      </w:r>
      <w:r w:rsidRPr="007126FF">
        <w:rPr>
          <w:rStyle w:val="Hipervnculo"/>
          <w:lang w:val="en-US"/>
        </w:rPr>
        <w:t>10.5114/jcb.2015.55340</w:t>
      </w:r>
      <w:r w:rsidR="00000000">
        <w:rPr>
          <w:rStyle w:val="Hipervnculo"/>
          <w:lang w:val="en-US"/>
        </w:rPr>
        <w:fldChar w:fldCharType="end"/>
      </w:r>
    </w:p>
    <w:p w14:paraId="07A3AA2D" w14:textId="77777777" w:rsidR="009574C6" w:rsidRPr="007126FF" w:rsidRDefault="00E223CA" w:rsidP="00610AC2">
      <w:pPr>
        <w:jc w:val="both"/>
        <w:rPr>
          <w:lang w:val="en-US"/>
        </w:rPr>
      </w:pPr>
      <w:bookmarkStart w:id="659" w:name="ref-gynecolo2011"/>
      <w:bookmarkEnd w:id="657"/>
      <w:r w:rsidRPr="007126FF">
        <w:rPr>
          <w:lang w:val="en-US"/>
        </w:rPr>
        <w:t xml:space="preserve">69. </w:t>
      </w:r>
      <w:r w:rsidRPr="007126FF">
        <w:rPr>
          <w:lang w:val="en-US"/>
        </w:rPr>
        <w:tab/>
        <w:t xml:space="preserve">Viswanathan AN, Kirisits C, Erickson BE, </w:t>
      </w:r>
      <w:proofErr w:type="spellStart"/>
      <w:r w:rsidRPr="007126FF">
        <w:rPr>
          <w:lang w:val="en-US"/>
        </w:rPr>
        <w:t>Pötter</w:t>
      </w:r>
      <w:proofErr w:type="spellEnd"/>
      <w:r w:rsidRPr="007126FF">
        <w:rPr>
          <w:lang w:val="en-US"/>
        </w:rPr>
        <w:t xml:space="preserve"> R, eds. </w:t>
      </w:r>
      <w:r w:rsidRPr="007126FF">
        <w:rPr>
          <w:i/>
          <w:iCs/>
          <w:lang w:val="en-US"/>
        </w:rPr>
        <w:t>Gynecologic Radiation Therapy</w:t>
      </w:r>
      <w:r w:rsidRPr="007126FF">
        <w:rPr>
          <w:lang w:val="en-US"/>
        </w:rPr>
        <w:t>. Springer Berlin Heidelberg; 2011. doi:</w:t>
      </w:r>
      <w:r w:rsidR="00000000">
        <w:fldChar w:fldCharType="begin"/>
      </w:r>
      <w:r w:rsidR="00000000" w:rsidRPr="00383AA8">
        <w:rPr>
          <w:lang w:val="en-US"/>
          <w:rPrChange w:id="660" w:author="Antonio Otal Palacin" w:date="2023-11-18T17:49:00Z">
            <w:rPr/>
          </w:rPrChange>
        </w:rPr>
        <w:instrText>HYPERLINK "https://doi.org/10.1007/978-3-540-68958-4" \h</w:instrText>
      </w:r>
      <w:r w:rsidR="00000000">
        <w:fldChar w:fldCharType="separate"/>
      </w:r>
      <w:r w:rsidRPr="007126FF">
        <w:rPr>
          <w:rStyle w:val="Hipervnculo"/>
          <w:lang w:val="en-US"/>
        </w:rPr>
        <w:t>10.1007/978-3-540-68958-4</w:t>
      </w:r>
      <w:r w:rsidR="00000000">
        <w:rPr>
          <w:rStyle w:val="Hipervnculo"/>
          <w:lang w:val="en-US"/>
        </w:rPr>
        <w:fldChar w:fldCharType="end"/>
      </w:r>
    </w:p>
    <w:p w14:paraId="2CC422D1" w14:textId="77777777" w:rsidR="009574C6" w:rsidRPr="007126FF" w:rsidRDefault="00E223CA" w:rsidP="00610AC2">
      <w:pPr>
        <w:jc w:val="both"/>
        <w:rPr>
          <w:lang w:val="en-US"/>
        </w:rPr>
      </w:pPr>
      <w:bookmarkStart w:id="661" w:name="ref-viswanathan2012"/>
      <w:bookmarkEnd w:id="659"/>
      <w:r w:rsidRPr="007126FF">
        <w:rPr>
          <w:lang w:val="en-US"/>
        </w:rPr>
        <w:lastRenderedPageBreak/>
        <w:t xml:space="preserve">70. </w:t>
      </w:r>
      <w:r w:rsidRPr="007126FF">
        <w:rPr>
          <w:lang w:val="en-US"/>
        </w:rPr>
        <w:tab/>
        <w:t xml:space="preserve">Viswanathan AN, </w:t>
      </w:r>
      <w:proofErr w:type="spellStart"/>
      <w:r w:rsidRPr="007126FF">
        <w:rPr>
          <w:lang w:val="en-US"/>
        </w:rPr>
        <w:t>Thomadsen</w:t>
      </w:r>
      <w:proofErr w:type="spellEnd"/>
      <w:r w:rsidRPr="007126FF">
        <w:rPr>
          <w:lang w:val="en-US"/>
        </w:rPr>
        <w:t xml:space="preserve"> B. American Brachytherapy Society consensus guidelines for locally advanced carcinoma of the cervix. Part I: General principles. </w:t>
      </w:r>
      <w:r w:rsidRPr="007126FF">
        <w:rPr>
          <w:i/>
          <w:iCs/>
          <w:lang w:val="en-US"/>
        </w:rPr>
        <w:t>Brachytherapy</w:t>
      </w:r>
      <w:r w:rsidRPr="007126FF">
        <w:rPr>
          <w:lang w:val="en-US"/>
        </w:rPr>
        <w:t>. 2012;11(1):33-46. doi:</w:t>
      </w:r>
      <w:r w:rsidR="00000000">
        <w:fldChar w:fldCharType="begin"/>
      </w:r>
      <w:r w:rsidR="00000000" w:rsidRPr="00383AA8">
        <w:rPr>
          <w:lang w:val="en-US"/>
          <w:rPrChange w:id="662" w:author="Antonio Otal Palacin" w:date="2023-11-18T17:49:00Z">
            <w:rPr/>
          </w:rPrChange>
        </w:rPr>
        <w:instrText>HYPERLINK "https://doi.org/10.1016/j.brachy.2011.07.003" \h</w:instrText>
      </w:r>
      <w:r w:rsidR="00000000">
        <w:fldChar w:fldCharType="separate"/>
      </w:r>
      <w:r w:rsidRPr="007126FF">
        <w:rPr>
          <w:rStyle w:val="Hipervnculo"/>
          <w:lang w:val="en-US"/>
        </w:rPr>
        <w:t>10.1016/j.brachy.2011.07.003</w:t>
      </w:r>
      <w:r w:rsidR="00000000">
        <w:rPr>
          <w:rStyle w:val="Hipervnculo"/>
          <w:lang w:val="en-US"/>
        </w:rPr>
        <w:fldChar w:fldCharType="end"/>
      </w:r>
    </w:p>
    <w:p w14:paraId="7B7874AE" w14:textId="77777777" w:rsidR="009574C6" w:rsidRPr="007126FF" w:rsidRDefault="00E223CA" w:rsidP="00610AC2">
      <w:pPr>
        <w:jc w:val="both"/>
        <w:rPr>
          <w:lang w:val="en-US"/>
        </w:rPr>
      </w:pPr>
      <w:bookmarkStart w:id="663" w:name="ref-pötter2006"/>
      <w:bookmarkEnd w:id="661"/>
      <w:r w:rsidRPr="007126FF">
        <w:rPr>
          <w:lang w:val="en-US"/>
        </w:rPr>
        <w:t xml:space="preserve">71. </w:t>
      </w:r>
      <w:r w:rsidRPr="007126FF">
        <w:rPr>
          <w:lang w:val="en-US"/>
        </w:rPr>
        <w:tab/>
      </w:r>
      <w:proofErr w:type="spellStart"/>
      <w:r w:rsidRPr="007126FF">
        <w:rPr>
          <w:lang w:val="en-US"/>
        </w:rPr>
        <w:t>Pötter</w:t>
      </w:r>
      <w:proofErr w:type="spellEnd"/>
      <w:r w:rsidRPr="007126FF">
        <w:rPr>
          <w:lang w:val="en-US"/>
        </w:rPr>
        <w:t xml:space="preserve"> R, Haie-Meder C, </w:t>
      </w:r>
      <w:proofErr w:type="spellStart"/>
      <w:r w:rsidRPr="007126FF">
        <w:rPr>
          <w:lang w:val="en-US"/>
        </w:rPr>
        <w:t>Limbergen</w:t>
      </w:r>
      <w:proofErr w:type="spellEnd"/>
      <w:r w:rsidRPr="007126FF">
        <w:rPr>
          <w:lang w:val="en-US"/>
        </w:rPr>
        <w:t xml:space="preserve"> EV, et al. Recommendations from </w:t>
      </w:r>
      <w:proofErr w:type="spellStart"/>
      <w:r w:rsidRPr="007126FF">
        <w:rPr>
          <w:lang w:val="en-US"/>
        </w:rPr>
        <w:t>gynaecological</w:t>
      </w:r>
      <w:proofErr w:type="spellEnd"/>
      <w:r w:rsidRPr="007126FF">
        <w:rPr>
          <w:lang w:val="en-US"/>
        </w:rPr>
        <w:t xml:space="preserve"> (GYN) GEC ESTRO working group (II): Concepts and terms in 3D image-based treatment planning in cervix cancer brachytherapy3D dose volume parameters and aspects of 3D image-based anatomy, radiation physics, radiobiology. </w:t>
      </w:r>
      <w:r w:rsidRPr="007126FF">
        <w:rPr>
          <w:i/>
          <w:iCs/>
          <w:lang w:val="en-US"/>
        </w:rPr>
        <w:t>Radiotherapy and Oncology</w:t>
      </w:r>
      <w:r w:rsidRPr="007126FF">
        <w:rPr>
          <w:lang w:val="en-US"/>
        </w:rPr>
        <w:t>. 2006;78(1):67-77. doi:</w:t>
      </w:r>
      <w:r w:rsidR="00000000">
        <w:fldChar w:fldCharType="begin"/>
      </w:r>
      <w:r w:rsidR="00000000" w:rsidRPr="00383AA8">
        <w:rPr>
          <w:lang w:val="en-US"/>
          <w:rPrChange w:id="664" w:author="Antonio Otal Palacin" w:date="2023-11-18T17:49:00Z">
            <w:rPr/>
          </w:rPrChange>
        </w:rPr>
        <w:instrText>HYPERLINK "https://doi.org/10.1016/j.radonc.2005.11.014" \h</w:instrText>
      </w:r>
      <w:r w:rsidR="00000000">
        <w:fldChar w:fldCharType="separate"/>
      </w:r>
      <w:r w:rsidRPr="007126FF">
        <w:rPr>
          <w:rStyle w:val="Hipervnculo"/>
          <w:lang w:val="en-US"/>
        </w:rPr>
        <w:t>10.1016/j.radonc.2005.11.014</w:t>
      </w:r>
      <w:r w:rsidR="00000000">
        <w:rPr>
          <w:rStyle w:val="Hipervnculo"/>
          <w:lang w:val="en-US"/>
        </w:rPr>
        <w:fldChar w:fldCharType="end"/>
      </w:r>
    </w:p>
    <w:p w14:paraId="57211F5C" w14:textId="77777777" w:rsidR="009574C6" w:rsidRPr="007126FF" w:rsidRDefault="00E223CA" w:rsidP="00610AC2">
      <w:pPr>
        <w:jc w:val="both"/>
        <w:rPr>
          <w:lang w:val="en-US"/>
        </w:rPr>
      </w:pPr>
      <w:bookmarkStart w:id="665" w:name="ref-yoshida2010"/>
      <w:bookmarkEnd w:id="663"/>
      <w:r w:rsidRPr="007126FF">
        <w:rPr>
          <w:lang w:val="en-US"/>
        </w:rPr>
        <w:t xml:space="preserve">72. </w:t>
      </w:r>
      <w:r w:rsidRPr="007126FF">
        <w:rPr>
          <w:lang w:val="en-US"/>
        </w:rPr>
        <w:tab/>
        <w:t xml:space="preserve">Yoshida K, Yamazaki H, Takenaka T, et al. A </w:t>
      </w:r>
      <w:proofErr w:type="spellStart"/>
      <w:r w:rsidRPr="007126FF">
        <w:rPr>
          <w:lang w:val="en-US"/>
        </w:rPr>
        <w:t>DoseVolume</w:t>
      </w:r>
      <w:proofErr w:type="spellEnd"/>
      <w:r w:rsidRPr="007126FF">
        <w:rPr>
          <w:lang w:val="en-US"/>
        </w:rPr>
        <w:t xml:space="preserve"> Analysis of Magnetic Resonance Imaging-Aided High-Dose-Rate Image-Based Interstitial Brachytherapy for Uterine Cervical Cancer. </w:t>
      </w:r>
      <w:r w:rsidRPr="007126FF">
        <w:rPr>
          <w:i/>
          <w:iCs/>
          <w:lang w:val="en-US"/>
        </w:rPr>
        <w:t>International Journal of Radiation Oncology*Biology*Physics</w:t>
      </w:r>
      <w:r w:rsidRPr="007126FF">
        <w:rPr>
          <w:lang w:val="en-US"/>
        </w:rPr>
        <w:t>. 2010;77(3):765-772. doi:</w:t>
      </w:r>
      <w:r w:rsidR="00000000">
        <w:fldChar w:fldCharType="begin"/>
      </w:r>
      <w:r w:rsidR="00000000" w:rsidRPr="00383AA8">
        <w:rPr>
          <w:lang w:val="en-US"/>
          <w:rPrChange w:id="666" w:author="Antonio Otal Palacin" w:date="2023-11-18T17:49:00Z">
            <w:rPr/>
          </w:rPrChange>
        </w:rPr>
        <w:instrText>HYPERLINK "https://doi.org/10.1016/j.ijrobp.2009.05.027" \h</w:instrText>
      </w:r>
      <w:r w:rsidR="00000000">
        <w:fldChar w:fldCharType="separate"/>
      </w:r>
      <w:r w:rsidRPr="007126FF">
        <w:rPr>
          <w:rStyle w:val="Hipervnculo"/>
          <w:lang w:val="en-US"/>
        </w:rPr>
        <w:t>10.1016/j.ijrobp.2009.05.027</w:t>
      </w:r>
      <w:r w:rsidR="00000000">
        <w:rPr>
          <w:rStyle w:val="Hipervnculo"/>
          <w:lang w:val="en-US"/>
        </w:rPr>
        <w:fldChar w:fldCharType="end"/>
      </w:r>
    </w:p>
    <w:p w14:paraId="2CBCF8D8" w14:textId="77777777" w:rsidR="009574C6" w:rsidRPr="007126FF" w:rsidRDefault="00E223CA" w:rsidP="00610AC2">
      <w:pPr>
        <w:jc w:val="both"/>
        <w:rPr>
          <w:lang w:val="en-US"/>
        </w:rPr>
      </w:pPr>
      <w:bookmarkStart w:id="667" w:name="ref-hellebust2010a"/>
      <w:bookmarkEnd w:id="665"/>
      <w:r w:rsidRPr="007126FF">
        <w:rPr>
          <w:lang w:val="en-US"/>
        </w:rPr>
        <w:t xml:space="preserve">73.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r w:rsidRPr="007126FF">
        <w:rPr>
          <w:i/>
          <w:iCs/>
          <w:lang w:val="en-US"/>
        </w:rPr>
        <w:t>Radiotherapy and Oncology</w:t>
      </w:r>
      <w:r w:rsidRPr="007126FF">
        <w:rPr>
          <w:lang w:val="en-US"/>
        </w:rPr>
        <w:t>. 2010;96(2):153-160. doi:</w:t>
      </w:r>
      <w:r w:rsidR="00000000">
        <w:fldChar w:fldCharType="begin"/>
      </w:r>
      <w:r w:rsidR="00000000" w:rsidRPr="00383AA8">
        <w:rPr>
          <w:lang w:val="en-US"/>
          <w:rPrChange w:id="668" w:author="Antonio Otal Palacin" w:date="2023-11-18T17:49:00Z">
            <w:rPr/>
          </w:rPrChange>
        </w:rPr>
        <w:instrText>HYPERLINK "https://doi.org/10.1016/j.radonc.2010.06.004" \h</w:instrText>
      </w:r>
      <w:r w:rsidR="00000000">
        <w:fldChar w:fldCharType="separate"/>
      </w:r>
      <w:r w:rsidRPr="007126FF">
        <w:rPr>
          <w:rStyle w:val="Hipervnculo"/>
          <w:lang w:val="en-US"/>
        </w:rPr>
        <w:t>10.1016/j.radonc.2010.06.004</w:t>
      </w:r>
      <w:r w:rsidR="00000000">
        <w:rPr>
          <w:rStyle w:val="Hipervnculo"/>
          <w:lang w:val="en-US"/>
        </w:rPr>
        <w:fldChar w:fldCharType="end"/>
      </w:r>
    </w:p>
    <w:p w14:paraId="68A349F0" w14:textId="77777777" w:rsidR="009574C6" w:rsidRPr="007126FF" w:rsidRDefault="00E223CA" w:rsidP="00610AC2">
      <w:pPr>
        <w:jc w:val="both"/>
        <w:rPr>
          <w:lang w:val="en-US"/>
        </w:rPr>
      </w:pPr>
      <w:bookmarkStart w:id="669" w:name="ref-AAPM/IROC"/>
      <w:bookmarkEnd w:id="667"/>
      <w:r w:rsidRPr="007126FF">
        <w:rPr>
          <w:lang w:val="en-US"/>
        </w:rPr>
        <w:t xml:space="preserve">74. </w:t>
      </w:r>
      <w:r w:rsidRPr="007126FF">
        <w:rPr>
          <w:lang w:val="en-US"/>
        </w:rPr>
        <w:tab/>
        <w:t>IROC Houston Joint AAPM/IROC Houston Registry of Brachytherapy.</w:t>
      </w:r>
    </w:p>
    <w:p w14:paraId="5B58635D" w14:textId="77777777" w:rsidR="009574C6" w:rsidRPr="007126FF" w:rsidRDefault="00E223CA" w:rsidP="00610AC2">
      <w:pPr>
        <w:jc w:val="both"/>
        <w:rPr>
          <w:lang w:val="en-US"/>
        </w:rPr>
      </w:pPr>
      <w:bookmarkStart w:id="670" w:name="ref-nath1997"/>
      <w:bookmarkEnd w:id="669"/>
      <w:r w:rsidRPr="007126FF">
        <w:rPr>
          <w:lang w:val="en-US"/>
        </w:rPr>
        <w:t xml:space="preserve">75. </w:t>
      </w:r>
      <w:r w:rsidRPr="007126FF">
        <w:rPr>
          <w:lang w:val="en-US"/>
        </w:rPr>
        <w:tab/>
        <w:t xml:space="preserve">Nath R, Anderson LL, Meli JA, </w:t>
      </w:r>
      <w:proofErr w:type="spellStart"/>
      <w:r w:rsidRPr="007126FF">
        <w:rPr>
          <w:lang w:val="en-US"/>
        </w:rPr>
        <w:t>Olch</w:t>
      </w:r>
      <w:proofErr w:type="spellEnd"/>
      <w:r w:rsidRPr="007126FF">
        <w:rPr>
          <w:lang w:val="en-US"/>
        </w:rPr>
        <w:t xml:space="preserve"> AJ, Stitt JA, Williamson JF. Code of practice for brachytherapy physics: Report of the AAPM Radiation Therapy Committee Task Group No. 56. </w:t>
      </w:r>
      <w:r w:rsidRPr="007126FF">
        <w:rPr>
          <w:i/>
          <w:iCs/>
          <w:lang w:val="en-US"/>
        </w:rPr>
        <w:t>Medical Physics</w:t>
      </w:r>
      <w:r w:rsidRPr="007126FF">
        <w:rPr>
          <w:lang w:val="en-US"/>
        </w:rPr>
        <w:t>. 1997;24(10):1557-1598. doi:</w:t>
      </w:r>
      <w:r w:rsidR="00000000">
        <w:fldChar w:fldCharType="begin"/>
      </w:r>
      <w:r w:rsidR="00000000" w:rsidRPr="00383AA8">
        <w:rPr>
          <w:lang w:val="en-US"/>
          <w:rPrChange w:id="671" w:author="Antonio Otal Palacin" w:date="2023-11-18T17:49:00Z">
            <w:rPr/>
          </w:rPrChange>
        </w:rPr>
        <w:instrText>HYPERLINK "https://doi.org/10.1118/1.597966" \h</w:instrText>
      </w:r>
      <w:r w:rsidR="00000000">
        <w:fldChar w:fldCharType="separate"/>
      </w:r>
      <w:r w:rsidRPr="007126FF">
        <w:rPr>
          <w:rStyle w:val="Hipervnculo"/>
          <w:lang w:val="en-US"/>
        </w:rPr>
        <w:t>10.1118/1.597966</w:t>
      </w:r>
      <w:r w:rsidR="00000000">
        <w:rPr>
          <w:rStyle w:val="Hipervnculo"/>
          <w:lang w:val="en-US"/>
        </w:rPr>
        <w:fldChar w:fldCharType="end"/>
      </w:r>
    </w:p>
    <w:p w14:paraId="68E8C531" w14:textId="77777777" w:rsidR="009574C6" w:rsidRPr="007126FF" w:rsidRDefault="00E223CA" w:rsidP="00610AC2">
      <w:pPr>
        <w:jc w:val="both"/>
        <w:rPr>
          <w:lang w:val="en-US"/>
        </w:rPr>
      </w:pPr>
      <w:bookmarkStart w:id="672" w:name="ref-bidmeadPRACTICALGUIDEQUALITY"/>
      <w:bookmarkEnd w:id="670"/>
      <w:r w:rsidRPr="007126FF">
        <w:rPr>
          <w:lang w:val="en-US"/>
        </w:rPr>
        <w:t xml:space="preserve">76. </w:t>
      </w:r>
      <w:r w:rsidRPr="007126FF">
        <w:rPr>
          <w:lang w:val="en-US"/>
        </w:rPr>
        <w:tab/>
      </w:r>
      <w:proofErr w:type="spellStart"/>
      <w:r w:rsidRPr="007126FF">
        <w:rPr>
          <w:lang w:val="en-US"/>
        </w:rPr>
        <w:t>Bidmead</w:t>
      </w:r>
      <w:proofErr w:type="spellEnd"/>
      <w:r w:rsidRPr="007126FF">
        <w:rPr>
          <w:lang w:val="en-US"/>
        </w:rPr>
        <w:t xml:space="preserve"> M, Briot E, Burger J, et al. A PRACTICAL GUIDE TO QUALITY CONTROL OF BRACHYTHERAPY EQUIPMENT. :270.</w:t>
      </w:r>
    </w:p>
    <w:p w14:paraId="44E1E3E8" w14:textId="77777777" w:rsidR="009574C6" w:rsidRPr="007126FF" w:rsidRDefault="00E223CA" w:rsidP="00610AC2">
      <w:pPr>
        <w:jc w:val="both"/>
        <w:rPr>
          <w:lang w:val="en-US"/>
        </w:rPr>
      </w:pPr>
      <w:bookmarkStart w:id="673" w:name="ref-elfrink2002"/>
      <w:bookmarkEnd w:id="672"/>
      <w:r w:rsidRPr="007126FF">
        <w:rPr>
          <w:lang w:val="en-US"/>
        </w:rPr>
        <w:t xml:space="preserve">77. </w:t>
      </w:r>
      <w:r w:rsidRPr="007126FF">
        <w:rPr>
          <w:lang w:val="en-US"/>
        </w:rPr>
        <w:tab/>
        <w:t xml:space="preserve">Elfrink RJM, Kolkman-Deurloo IKK, </w:t>
      </w:r>
      <w:proofErr w:type="spellStart"/>
      <w:r w:rsidRPr="007126FF">
        <w:rPr>
          <w:lang w:val="en-US"/>
        </w:rPr>
        <w:t>Kleffens</w:t>
      </w:r>
      <w:proofErr w:type="spellEnd"/>
      <w:r w:rsidRPr="007126FF">
        <w:rPr>
          <w:lang w:val="en-US"/>
        </w:rPr>
        <w:t xml:space="preserve"> HJ van, et al. Quality control of brachytherapy equipment in the Netherlands and Belgium: current practice and minimum requirements. </w:t>
      </w:r>
      <w:r w:rsidRPr="007126FF">
        <w:rPr>
          <w:i/>
          <w:iCs/>
          <w:lang w:val="en-US"/>
        </w:rPr>
        <w:t>Radiotherapy and Oncology</w:t>
      </w:r>
      <w:r w:rsidRPr="007126FF">
        <w:rPr>
          <w:lang w:val="en-US"/>
        </w:rPr>
        <w:t>. 2002;62(1):95-102. doi:</w:t>
      </w:r>
      <w:r w:rsidR="00000000">
        <w:fldChar w:fldCharType="begin"/>
      </w:r>
      <w:r w:rsidR="00000000" w:rsidRPr="00383AA8">
        <w:rPr>
          <w:lang w:val="en-US"/>
          <w:rPrChange w:id="674" w:author="Antonio Otal Palacin" w:date="2023-11-18T17:49:00Z">
            <w:rPr/>
          </w:rPrChange>
        </w:rPr>
        <w:instrText>HYPERLINK "https://doi.org/10.1016/s0167-8140(01)00489-3" \h</w:instrText>
      </w:r>
      <w:r w:rsidR="00000000">
        <w:fldChar w:fldCharType="separate"/>
      </w:r>
      <w:r w:rsidRPr="007126FF">
        <w:rPr>
          <w:rStyle w:val="Hipervnculo"/>
          <w:lang w:val="en-US"/>
        </w:rPr>
        <w:t>10.1016/s0167-8140(01)00489-3</w:t>
      </w:r>
      <w:r w:rsidR="00000000">
        <w:rPr>
          <w:rStyle w:val="Hipervnculo"/>
          <w:lang w:val="en-US"/>
        </w:rPr>
        <w:fldChar w:fldCharType="end"/>
      </w:r>
    </w:p>
    <w:p w14:paraId="28F125D5" w14:textId="77777777" w:rsidR="009574C6" w:rsidRPr="007126FF" w:rsidRDefault="00E223CA" w:rsidP="00610AC2">
      <w:pPr>
        <w:jc w:val="both"/>
        <w:rPr>
          <w:lang w:val="en-US"/>
        </w:rPr>
      </w:pPr>
      <w:bookmarkStart w:id="675" w:name="ref-swamidas2020"/>
      <w:bookmarkEnd w:id="673"/>
      <w:r w:rsidRPr="007126FF">
        <w:rPr>
          <w:lang w:val="en-US"/>
        </w:rPr>
        <w:t xml:space="preserve">78. </w:t>
      </w:r>
      <w:r w:rsidRPr="007126FF">
        <w:rPr>
          <w:lang w:val="en-US"/>
        </w:rPr>
        <w:tab/>
      </w:r>
      <w:proofErr w:type="spellStart"/>
      <w:r w:rsidRPr="007126FF">
        <w:rPr>
          <w:lang w:val="en-US"/>
        </w:rPr>
        <w:t>Swamidas</w:t>
      </w:r>
      <w:proofErr w:type="spellEnd"/>
      <w:r w:rsidRPr="007126FF">
        <w:rPr>
          <w:lang w:val="en-US"/>
        </w:rPr>
        <w:t xml:space="preserve"> J, Kirisits C, De </w:t>
      </w:r>
      <w:proofErr w:type="spellStart"/>
      <w:r w:rsidRPr="007126FF">
        <w:rPr>
          <w:lang w:val="en-US"/>
        </w:rPr>
        <w:t>Brabandere</w:t>
      </w:r>
      <w:proofErr w:type="spellEnd"/>
      <w:r w:rsidRPr="007126FF">
        <w:rPr>
          <w:lang w:val="en-US"/>
        </w:rPr>
        <w:t xml:space="preserve"> M, Hellebust TP, Siebert FA, Tanderup K. Image registration, contour propagation and dose accumulation of external beam and brachytherapy in gynecological radiotherapy. </w:t>
      </w:r>
      <w:r w:rsidRPr="007126FF">
        <w:rPr>
          <w:i/>
          <w:iCs/>
          <w:lang w:val="en-US"/>
        </w:rPr>
        <w:t>Radiotherapy and Oncology</w:t>
      </w:r>
      <w:r w:rsidRPr="007126FF">
        <w:rPr>
          <w:lang w:val="en-US"/>
        </w:rPr>
        <w:t xml:space="preserve">. </w:t>
      </w:r>
      <w:proofErr w:type="gramStart"/>
      <w:r w:rsidRPr="007126FF">
        <w:rPr>
          <w:lang w:val="en-US"/>
        </w:rPr>
        <w:t>2020;143:1</w:t>
      </w:r>
      <w:proofErr w:type="gramEnd"/>
      <w:r w:rsidRPr="007126FF">
        <w:rPr>
          <w:lang w:val="en-US"/>
        </w:rPr>
        <w:t>-11. doi:</w:t>
      </w:r>
      <w:r w:rsidR="00000000">
        <w:fldChar w:fldCharType="begin"/>
      </w:r>
      <w:r w:rsidR="00000000" w:rsidRPr="00383AA8">
        <w:rPr>
          <w:lang w:val="en-US"/>
          <w:rPrChange w:id="676" w:author="Antonio Otal Palacin" w:date="2023-11-18T17:49:00Z">
            <w:rPr/>
          </w:rPrChange>
        </w:rPr>
        <w:instrText>HYPERLINK "https://doi.org/10.1016/j.radonc.2019.08.023" \h</w:instrText>
      </w:r>
      <w:r w:rsidR="00000000">
        <w:fldChar w:fldCharType="separate"/>
      </w:r>
      <w:r w:rsidRPr="007126FF">
        <w:rPr>
          <w:rStyle w:val="Hipervnculo"/>
          <w:lang w:val="en-US"/>
        </w:rPr>
        <w:t>10.1016/j.radonc.2019.08.023</w:t>
      </w:r>
      <w:r w:rsidR="00000000">
        <w:rPr>
          <w:rStyle w:val="Hipervnculo"/>
          <w:lang w:val="en-US"/>
        </w:rPr>
        <w:fldChar w:fldCharType="end"/>
      </w:r>
    </w:p>
    <w:p w14:paraId="46451B18" w14:textId="77777777" w:rsidR="009574C6" w:rsidRPr="007126FF" w:rsidRDefault="00E223CA" w:rsidP="00610AC2">
      <w:pPr>
        <w:jc w:val="both"/>
        <w:rPr>
          <w:lang w:val="en-US"/>
        </w:rPr>
      </w:pPr>
      <w:bookmarkStart w:id="677" w:name="ref-sabater2014"/>
      <w:bookmarkEnd w:id="675"/>
      <w:r w:rsidRPr="007126FF">
        <w:rPr>
          <w:lang w:val="en-US"/>
        </w:rPr>
        <w:t xml:space="preserve">79. </w:t>
      </w:r>
      <w:r w:rsidRPr="007126FF">
        <w:rPr>
          <w:lang w:val="en-US"/>
        </w:rPr>
        <w:tab/>
        <w:t xml:space="preserve">Sabater S, Andres I, Sevillano M, Berenguer R, Machin-Hamalainen S, Arenas M. Dose accumulation during vaginal cuff brachytherapy based on rigid/deformable registration vs. single plan addition. </w:t>
      </w:r>
      <w:r w:rsidRPr="007126FF">
        <w:rPr>
          <w:i/>
          <w:iCs/>
          <w:lang w:val="en-US"/>
        </w:rPr>
        <w:t>Brachytherapy</w:t>
      </w:r>
      <w:r w:rsidRPr="007126FF">
        <w:rPr>
          <w:lang w:val="en-US"/>
        </w:rPr>
        <w:t>. 2014;13(4):343-351. doi:</w:t>
      </w:r>
      <w:r w:rsidR="00000000">
        <w:fldChar w:fldCharType="begin"/>
      </w:r>
      <w:r w:rsidR="00000000" w:rsidRPr="00383AA8">
        <w:rPr>
          <w:lang w:val="en-US"/>
          <w:rPrChange w:id="678" w:author="Antonio Otal Palacin" w:date="2023-11-18T17:49:00Z">
            <w:rPr/>
          </w:rPrChange>
        </w:rPr>
        <w:instrText>HYPERLINK "https://doi.org/10.1016/j.brachy.2013.11.006" \h</w:instrText>
      </w:r>
      <w:r w:rsidR="00000000">
        <w:fldChar w:fldCharType="separate"/>
      </w:r>
      <w:r w:rsidRPr="007126FF">
        <w:rPr>
          <w:rStyle w:val="Hipervnculo"/>
          <w:lang w:val="en-US"/>
        </w:rPr>
        <w:t>10.1016/j.brachy.2013.11.006</w:t>
      </w:r>
      <w:r w:rsidR="00000000">
        <w:rPr>
          <w:rStyle w:val="Hipervnculo"/>
          <w:lang w:val="en-US"/>
        </w:rPr>
        <w:fldChar w:fldCharType="end"/>
      </w:r>
    </w:p>
    <w:p w14:paraId="642D42D4" w14:textId="77777777" w:rsidR="009574C6" w:rsidRPr="007126FF" w:rsidRDefault="00E223CA" w:rsidP="00610AC2">
      <w:pPr>
        <w:jc w:val="both"/>
        <w:rPr>
          <w:lang w:val="en-US"/>
        </w:rPr>
      </w:pPr>
      <w:bookmarkStart w:id="679" w:name="ref-anderson2013"/>
      <w:bookmarkEnd w:id="677"/>
      <w:r w:rsidRPr="007126FF">
        <w:rPr>
          <w:lang w:val="en-US"/>
        </w:rPr>
        <w:lastRenderedPageBreak/>
        <w:t xml:space="preserve">80. </w:t>
      </w:r>
      <w:r w:rsidRPr="007126FF">
        <w:rPr>
          <w:lang w:val="en-US"/>
        </w:rPr>
        <w:tab/>
        <w:t xml:space="preserve">Anderson C, Lowe G, Wills R, et al. Critical structure movement in cervix brachytherapy. </w:t>
      </w:r>
      <w:r w:rsidRPr="007126FF">
        <w:rPr>
          <w:i/>
          <w:iCs/>
          <w:lang w:val="en-US"/>
        </w:rPr>
        <w:t>Radiotherapy and Oncology</w:t>
      </w:r>
      <w:r w:rsidRPr="007126FF">
        <w:rPr>
          <w:lang w:val="en-US"/>
        </w:rPr>
        <w:t>. 2013;107(1):39-45. doi:</w:t>
      </w:r>
      <w:r w:rsidR="00000000">
        <w:fldChar w:fldCharType="begin"/>
      </w:r>
      <w:r w:rsidR="00000000" w:rsidRPr="00383AA8">
        <w:rPr>
          <w:lang w:val="en-US"/>
          <w:rPrChange w:id="680" w:author="Antonio Otal Palacin" w:date="2023-11-18T17:49:00Z">
            <w:rPr/>
          </w:rPrChange>
        </w:rPr>
        <w:instrText>HYPERLINK "https://doi.org/10.1016/j.radonc.2013.01.006" \h</w:instrText>
      </w:r>
      <w:r w:rsidR="00000000">
        <w:fldChar w:fldCharType="separate"/>
      </w:r>
      <w:r w:rsidRPr="007126FF">
        <w:rPr>
          <w:rStyle w:val="Hipervnculo"/>
          <w:lang w:val="en-US"/>
        </w:rPr>
        <w:t>10.1016/j.radonc.2013.01.006</w:t>
      </w:r>
      <w:r w:rsidR="00000000">
        <w:rPr>
          <w:rStyle w:val="Hipervnculo"/>
          <w:lang w:val="en-US"/>
        </w:rPr>
        <w:fldChar w:fldCharType="end"/>
      </w:r>
    </w:p>
    <w:p w14:paraId="3769BA6C" w14:textId="77777777" w:rsidR="009574C6" w:rsidRPr="007126FF" w:rsidRDefault="00E223CA" w:rsidP="00610AC2">
      <w:pPr>
        <w:jc w:val="both"/>
        <w:rPr>
          <w:lang w:val="en-US"/>
        </w:rPr>
      </w:pPr>
      <w:bookmarkStart w:id="681" w:name="ref-xu2022"/>
      <w:bookmarkEnd w:id="679"/>
      <w:r w:rsidRPr="007126FF">
        <w:rPr>
          <w:lang w:val="en-US"/>
        </w:rPr>
        <w:t xml:space="preserve">81. </w:t>
      </w:r>
      <w:r w:rsidRPr="007126FF">
        <w:rPr>
          <w:lang w:val="en-US"/>
        </w:rPr>
        <w:tab/>
        <w:t xml:space="preserve">Xu Z, Traughber BJ, Harris E, Podder TK. Effect of applicator removal from target volume for cervical cancer patients treated with Venezia high-dose-rate brachytherapy applicator. </w:t>
      </w:r>
      <w:r w:rsidRPr="007126FF">
        <w:rPr>
          <w:i/>
          <w:iCs/>
          <w:lang w:val="en-US"/>
        </w:rPr>
        <w:t>Journal of Contemporary Brachytherapy</w:t>
      </w:r>
      <w:r w:rsidRPr="007126FF">
        <w:rPr>
          <w:lang w:val="en-US"/>
        </w:rPr>
        <w:t>. 2022;14(2):176-182. doi:</w:t>
      </w:r>
      <w:r w:rsidR="00000000">
        <w:fldChar w:fldCharType="begin"/>
      </w:r>
      <w:r w:rsidR="00000000" w:rsidRPr="00383AA8">
        <w:rPr>
          <w:lang w:val="en-US"/>
          <w:rPrChange w:id="682" w:author="Antonio Otal Palacin" w:date="2023-11-18T17:49:00Z">
            <w:rPr/>
          </w:rPrChange>
        </w:rPr>
        <w:instrText>HYPERLINK "https://doi.org/10.5114/jcb.2022.114929" \h</w:instrText>
      </w:r>
      <w:r w:rsidR="00000000">
        <w:fldChar w:fldCharType="separate"/>
      </w:r>
      <w:r w:rsidRPr="007126FF">
        <w:rPr>
          <w:rStyle w:val="Hipervnculo"/>
          <w:lang w:val="en-US"/>
        </w:rPr>
        <w:t>10.5114/jcb.2022.114929</w:t>
      </w:r>
      <w:r w:rsidR="00000000">
        <w:rPr>
          <w:rStyle w:val="Hipervnculo"/>
          <w:lang w:val="en-US"/>
        </w:rPr>
        <w:fldChar w:fldCharType="end"/>
      </w:r>
    </w:p>
    <w:p w14:paraId="6E21A14A" w14:textId="77777777" w:rsidR="009574C6" w:rsidRPr="007126FF" w:rsidRDefault="00E223CA" w:rsidP="00610AC2">
      <w:pPr>
        <w:jc w:val="both"/>
        <w:rPr>
          <w:lang w:val="en-US"/>
        </w:rPr>
      </w:pPr>
      <w:bookmarkStart w:id="683" w:name="ref-prescrib2013a"/>
      <w:bookmarkEnd w:id="681"/>
      <w:r w:rsidRPr="007126FF">
        <w:rPr>
          <w:lang w:val="en-US"/>
        </w:rPr>
        <w:t xml:space="preserve">82.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rsidR="00000000">
        <w:fldChar w:fldCharType="begin"/>
      </w:r>
      <w:r w:rsidR="00000000" w:rsidRPr="00383AA8">
        <w:rPr>
          <w:lang w:val="en-US"/>
          <w:rPrChange w:id="684" w:author="Antonio Otal Palacin" w:date="2023-11-18T17:49:00Z">
            <w:rPr/>
          </w:rPrChange>
        </w:rPr>
        <w:instrText>HYPERLINK "https://doi.org/10.1093/jicru/ndw027" \h</w:instrText>
      </w:r>
      <w:r w:rsidR="00000000">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sidR="00000000">
        <w:rPr>
          <w:rStyle w:val="Hipervnculo"/>
          <w:lang w:val="en-US"/>
        </w:rPr>
        <w:fldChar w:fldCharType="end"/>
      </w:r>
    </w:p>
    <w:p w14:paraId="1B358ED8" w14:textId="77777777" w:rsidR="009574C6" w:rsidRPr="007126FF" w:rsidRDefault="00E223CA" w:rsidP="00610AC2">
      <w:pPr>
        <w:jc w:val="both"/>
        <w:rPr>
          <w:lang w:val="en-US"/>
        </w:rPr>
      </w:pPr>
      <w:bookmarkStart w:id="685" w:name="ref-pötter2018"/>
      <w:bookmarkEnd w:id="683"/>
      <w:r w:rsidRPr="007126FF">
        <w:rPr>
          <w:lang w:val="en-US"/>
        </w:rPr>
        <w:t xml:space="preserve">83. </w:t>
      </w:r>
      <w:r w:rsidRPr="007126FF">
        <w:rPr>
          <w:lang w:val="en-US"/>
        </w:rPr>
        <w:tab/>
      </w:r>
      <w:proofErr w:type="spellStart"/>
      <w:r w:rsidRPr="007126FF">
        <w:rPr>
          <w:lang w:val="en-US"/>
        </w:rPr>
        <w:t>Pötter</w:t>
      </w:r>
      <w:proofErr w:type="spellEnd"/>
      <w:r w:rsidRPr="007126FF">
        <w:rPr>
          <w:lang w:val="en-US"/>
        </w:rPr>
        <w:t xml:space="preserve"> R, Tanderup K, Kirisits C, et al. The EMBRACE II study: The outcome and prospect of two decades of evolution within the GEC-ESTRO GYN working group and the EMBRACE studies. </w:t>
      </w:r>
      <w:r w:rsidRPr="007126FF">
        <w:rPr>
          <w:i/>
          <w:iCs/>
          <w:lang w:val="en-US"/>
        </w:rPr>
        <w:t>Clinical and Translational Radiation Oncology</w:t>
      </w:r>
      <w:r w:rsidRPr="007126FF">
        <w:rPr>
          <w:lang w:val="en-US"/>
        </w:rPr>
        <w:t xml:space="preserve">. </w:t>
      </w:r>
      <w:proofErr w:type="gramStart"/>
      <w:r w:rsidRPr="007126FF">
        <w:rPr>
          <w:lang w:val="en-US"/>
        </w:rPr>
        <w:t>2018;9:48</w:t>
      </w:r>
      <w:proofErr w:type="gramEnd"/>
      <w:r w:rsidRPr="007126FF">
        <w:rPr>
          <w:lang w:val="en-US"/>
        </w:rPr>
        <w:t>-60. doi:</w:t>
      </w:r>
      <w:r w:rsidR="00000000">
        <w:fldChar w:fldCharType="begin"/>
      </w:r>
      <w:r w:rsidR="00000000" w:rsidRPr="00383AA8">
        <w:rPr>
          <w:lang w:val="en-US"/>
          <w:rPrChange w:id="686" w:author="Antonio Otal Palacin" w:date="2023-11-18T17:49:00Z">
            <w:rPr/>
          </w:rPrChange>
        </w:rPr>
        <w:instrText>HYPERLINK "https://doi.org/10.1016/j.ctro.2018.01.001" \h</w:instrText>
      </w:r>
      <w:r w:rsidR="00000000">
        <w:fldChar w:fldCharType="separate"/>
      </w:r>
      <w:r w:rsidRPr="007126FF">
        <w:rPr>
          <w:rStyle w:val="Hipervnculo"/>
          <w:lang w:val="en-US"/>
        </w:rPr>
        <w:t>10.1016/j.ctro.2018.01.001</w:t>
      </w:r>
      <w:r w:rsidR="00000000">
        <w:rPr>
          <w:rStyle w:val="Hipervnculo"/>
          <w:lang w:val="en-US"/>
        </w:rPr>
        <w:fldChar w:fldCharType="end"/>
      </w:r>
    </w:p>
    <w:p w14:paraId="70B5AACA" w14:textId="77777777" w:rsidR="009574C6" w:rsidRPr="007126FF" w:rsidRDefault="00E223CA" w:rsidP="00610AC2">
      <w:pPr>
        <w:jc w:val="both"/>
        <w:rPr>
          <w:lang w:val="en-US"/>
        </w:rPr>
      </w:pPr>
      <w:bookmarkStart w:id="687" w:name="ref-nkiwane2015"/>
      <w:bookmarkEnd w:id="685"/>
      <w:r w:rsidRPr="007126FF">
        <w:rPr>
          <w:lang w:val="en-US"/>
        </w:rPr>
        <w:t xml:space="preserve">84. </w:t>
      </w:r>
      <w:r w:rsidRPr="007126FF">
        <w:rPr>
          <w:lang w:val="en-US"/>
        </w:rPr>
        <w:tab/>
        <w:t xml:space="preserve">Nkiwane KS, </w:t>
      </w:r>
      <w:proofErr w:type="spellStart"/>
      <w:r w:rsidRPr="007126FF">
        <w:rPr>
          <w:lang w:val="en-US"/>
        </w:rPr>
        <w:t>Pötter</w:t>
      </w:r>
      <w:proofErr w:type="spellEnd"/>
      <w:r w:rsidRPr="007126FF">
        <w:rPr>
          <w:lang w:val="en-US"/>
        </w:rPr>
        <w:t xml:space="preserve"> R, Fokdal LU, et al. Use of bladder dose points for assessment of the spatial dose distribution in the posterior bladder wall in cervical cancer brachytherapy and the impact of applicator position. </w:t>
      </w:r>
      <w:r w:rsidRPr="007126FF">
        <w:rPr>
          <w:i/>
          <w:iCs/>
          <w:lang w:val="en-US"/>
        </w:rPr>
        <w:t>Brachytherapy</w:t>
      </w:r>
      <w:r w:rsidRPr="007126FF">
        <w:rPr>
          <w:lang w:val="en-US"/>
        </w:rPr>
        <w:t>. 2015;14(2):252-259. doi:</w:t>
      </w:r>
      <w:r w:rsidR="00000000">
        <w:fldChar w:fldCharType="begin"/>
      </w:r>
      <w:r w:rsidR="00000000" w:rsidRPr="00383AA8">
        <w:rPr>
          <w:lang w:val="en-US"/>
          <w:rPrChange w:id="688" w:author="Antonio Otal Palacin" w:date="2023-11-18T17:49:00Z">
            <w:rPr/>
          </w:rPrChange>
        </w:rPr>
        <w:instrText>HYPERLINK "https://doi.org/10.1016/j.brachy.2014.11.006" \h</w:instrText>
      </w:r>
      <w:r w:rsidR="00000000">
        <w:fldChar w:fldCharType="separate"/>
      </w:r>
      <w:r w:rsidRPr="007126FF">
        <w:rPr>
          <w:rStyle w:val="Hipervnculo"/>
          <w:lang w:val="en-US"/>
        </w:rPr>
        <w:t>10.1016/j.brachy.2014.11.006</w:t>
      </w:r>
      <w:r w:rsidR="00000000">
        <w:rPr>
          <w:rStyle w:val="Hipervnculo"/>
          <w:lang w:val="en-US"/>
        </w:rPr>
        <w:fldChar w:fldCharType="end"/>
      </w:r>
    </w:p>
    <w:p w14:paraId="0465FBAD" w14:textId="77777777" w:rsidR="009574C6" w:rsidRPr="007126FF" w:rsidRDefault="00E223CA" w:rsidP="00610AC2">
      <w:pPr>
        <w:jc w:val="both"/>
        <w:rPr>
          <w:lang w:val="en-US"/>
        </w:rPr>
      </w:pPr>
      <w:bookmarkStart w:id="689" w:name="ref-mazeron2015"/>
      <w:bookmarkEnd w:id="687"/>
      <w:r w:rsidRPr="007126FF">
        <w:rPr>
          <w:lang w:val="en-US"/>
        </w:rPr>
        <w:t xml:space="preserve">85.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proofErr w:type="spellStart"/>
      <w:r w:rsidRPr="007126FF">
        <w:rPr>
          <w:lang w:val="en-US"/>
        </w:rPr>
        <w:t>Intrafractional</w:t>
      </w:r>
      <w:proofErr w:type="spellEnd"/>
      <w:r w:rsidRPr="007126FF">
        <w:rPr>
          <w:lang w:val="en-US"/>
        </w:rPr>
        <w:t xml:space="preserve"> organs movement in three-dimensional image-guided adaptive pulsed-dose-rate cervical cancer brachytherapy: Assessment and dosimetric impact. </w:t>
      </w:r>
      <w:r w:rsidRPr="007126FF">
        <w:rPr>
          <w:i/>
          <w:iCs/>
          <w:lang w:val="en-US"/>
        </w:rPr>
        <w:t>Brachytherapy</w:t>
      </w:r>
      <w:r w:rsidRPr="007126FF">
        <w:rPr>
          <w:lang w:val="en-US"/>
        </w:rPr>
        <w:t>. 2015;14(2):260-266. doi:</w:t>
      </w:r>
      <w:r w:rsidR="00000000">
        <w:fldChar w:fldCharType="begin"/>
      </w:r>
      <w:r w:rsidR="00000000" w:rsidRPr="00383AA8">
        <w:rPr>
          <w:lang w:val="en-US"/>
          <w:rPrChange w:id="690" w:author="Antonio Otal Palacin" w:date="2023-11-18T17:49:00Z">
            <w:rPr/>
          </w:rPrChange>
        </w:rPr>
        <w:instrText>HYPERLINK "https://doi.org/10.1016/j.brachy.2014.11.014" \h</w:instrText>
      </w:r>
      <w:r w:rsidR="00000000">
        <w:fldChar w:fldCharType="separate"/>
      </w:r>
      <w:r w:rsidRPr="007126FF">
        <w:rPr>
          <w:rStyle w:val="Hipervnculo"/>
          <w:lang w:val="en-US"/>
        </w:rPr>
        <w:t>10.1016/j.brachy.2014.11.014</w:t>
      </w:r>
      <w:r w:rsidR="00000000">
        <w:rPr>
          <w:rStyle w:val="Hipervnculo"/>
          <w:lang w:val="en-US"/>
        </w:rPr>
        <w:fldChar w:fldCharType="end"/>
      </w:r>
    </w:p>
    <w:p w14:paraId="5774CBBA" w14:textId="77777777" w:rsidR="009574C6" w:rsidRPr="007126FF" w:rsidRDefault="00E223CA" w:rsidP="00610AC2">
      <w:pPr>
        <w:jc w:val="both"/>
        <w:rPr>
          <w:lang w:val="en-US"/>
        </w:rPr>
      </w:pPr>
      <w:bookmarkStart w:id="691" w:name="ref-beaulieu2012"/>
      <w:bookmarkEnd w:id="689"/>
      <w:r w:rsidRPr="007126FF">
        <w:rPr>
          <w:lang w:val="en-US"/>
        </w:rPr>
        <w:t xml:space="preserve">86. </w:t>
      </w:r>
      <w:r w:rsidRPr="007126FF">
        <w:rPr>
          <w:lang w:val="en-US"/>
        </w:rPr>
        <w:tab/>
        <w:t xml:space="preserve">Beaulieu L, Carlsson Tedgren Å, Carrier JF, et al. Report of the Task Group 186 on model-based dose calculation methods in brachytherapy beyond the TG-43 formalism: Current status and recommendations for clinical implementation. </w:t>
      </w:r>
      <w:r w:rsidRPr="007126FF">
        <w:rPr>
          <w:i/>
          <w:iCs/>
          <w:lang w:val="en-US"/>
        </w:rPr>
        <w:t>Medical Physics</w:t>
      </w:r>
      <w:r w:rsidRPr="007126FF">
        <w:rPr>
          <w:lang w:val="en-US"/>
        </w:rPr>
        <w:t>. 2012;39(10):6208-6236. doi:</w:t>
      </w:r>
      <w:r w:rsidR="00000000">
        <w:fldChar w:fldCharType="begin"/>
      </w:r>
      <w:r w:rsidR="00000000" w:rsidRPr="00383AA8">
        <w:rPr>
          <w:lang w:val="en-US"/>
          <w:rPrChange w:id="692" w:author="Antonio Otal Palacin" w:date="2023-11-18T17:49:00Z">
            <w:rPr/>
          </w:rPrChange>
        </w:rPr>
        <w:instrText>HYPERLINK "https://doi.org/10.1118/1.4747264" \h</w:instrText>
      </w:r>
      <w:r w:rsidR="00000000">
        <w:fldChar w:fldCharType="separate"/>
      </w:r>
      <w:r w:rsidRPr="007126FF">
        <w:rPr>
          <w:rStyle w:val="Hipervnculo"/>
          <w:lang w:val="en-US"/>
        </w:rPr>
        <w:t>10.1118/1.4747264</w:t>
      </w:r>
      <w:r w:rsidR="00000000">
        <w:rPr>
          <w:rStyle w:val="Hipervnculo"/>
          <w:lang w:val="en-US"/>
        </w:rPr>
        <w:fldChar w:fldCharType="end"/>
      </w:r>
    </w:p>
    <w:p w14:paraId="36B87B08" w14:textId="77777777" w:rsidR="009574C6" w:rsidRPr="007126FF" w:rsidRDefault="00E223CA" w:rsidP="00610AC2">
      <w:pPr>
        <w:jc w:val="both"/>
        <w:rPr>
          <w:lang w:val="en-US"/>
        </w:rPr>
      </w:pPr>
      <w:bookmarkStart w:id="693" w:name="ref-pantelis2015"/>
      <w:bookmarkEnd w:id="691"/>
      <w:r w:rsidRPr="007126FF">
        <w:rPr>
          <w:lang w:val="en-US"/>
        </w:rPr>
        <w:t xml:space="preserve">87. </w:t>
      </w:r>
      <w:r w:rsidRPr="007126FF">
        <w:rPr>
          <w:lang w:val="en-US"/>
        </w:rPr>
        <w:tab/>
        <w:t xml:space="preserve">Pantelis E, Peppa V, </w:t>
      </w:r>
      <w:proofErr w:type="spellStart"/>
      <w:r w:rsidRPr="007126FF">
        <w:rPr>
          <w:lang w:val="en-US"/>
        </w:rPr>
        <w:t>Lahanas</w:t>
      </w:r>
      <w:proofErr w:type="spellEnd"/>
      <w:r w:rsidRPr="007126FF">
        <w:rPr>
          <w:lang w:val="en-US"/>
        </w:rPr>
        <w:t xml:space="preserve"> V, Pappas E, Papagiannis P. BrachyGuide: a brachytherapy-dedicated DICOM RT viewer and interface to Monte Carlo simulation software. </w:t>
      </w:r>
      <w:r w:rsidRPr="007126FF">
        <w:rPr>
          <w:i/>
          <w:iCs/>
          <w:lang w:val="en-US"/>
        </w:rPr>
        <w:t>Journal of Applied Clinical Medical Physics</w:t>
      </w:r>
      <w:r w:rsidRPr="007126FF">
        <w:rPr>
          <w:lang w:val="en-US"/>
        </w:rPr>
        <w:t>. 2015;16(1):208-218. doi:</w:t>
      </w:r>
      <w:r w:rsidR="00000000">
        <w:fldChar w:fldCharType="begin"/>
      </w:r>
      <w:r w:rsidR="00000000" w:rsidRPr="00383AA8">
        <w:rPr>
          <w:lang w:val="en-US"/>
          <w:rPrChange w:id="694" w:author="Antonio Otal Palacin" w:date="2023-11-18T17:49:00Z">
            <w:rPr/>
          </w:rPrChange>
        </w:rPr>
        <w:instrText>HYPERLINK "https://doi.org/10.1120/jacmp.v16i1.5136" \h</w:instrText>
      </w:r>
      <w:r w:rsidR="00000000">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16i1.5136</w:t>
      </w:r>
      <w:r w:rsidR="00000000">
        <w:rPr>
          <w:rStyle w:val="Hipervnculo"/>
          <w:lang w:val="en-US"/>
        </w:rPr>
        <w:fldChar w:fldCharType="end"/>
      </w:r>
    </w:p>
    <w:p w14:paraId="5E54C14A" w14:textId="77777777" w:rsidR="009574C6" w:rsidRPr="007126FF" w:rsidRDefault="00E223CA" w:rsidP="00610AC2">
      <w:pPr>
        <w:jc w:val="both"/>
        <w:rPr>
          <w:lang w:val="en-US"/>
        </w:rPr>
      </w:pPr>
      <w:bookmarkStart w:id="695" w:name="ref-fonseca2014"/>
      <w:bookmarkEnd w:id="693"/>
      <w:r w:rsidRPr="007126FF">
        <w:rPr>
          <w:lang w:val="en-US"/>
        </w:rPr>
        <w:t xml:space="preserve">88. </w:t>
      </w:r>
      <w:r w:rsidRPr="007126FF">
        <w:rPr>
          <w:lang w:val="en-US"/>
        </w:rPr>
        <w:tab/>
        <w:t xml:space="preserve">Fonseca GP, Reniers B, Landry G, et al. A medical image-based graphical </w:t>
      </w:r>
      <w:proofErr w:type="spellStart"/>
      <w:r w:rsidRPr="007126FF">
        <w:rPr>
          <w:lang w:val="en-US"/>
        </w:rPr>
        <w:t>platformFeatures</w:t>
      </w:r>
      <w:proofErr w:type="spellEnd"/>
      <w:r w:rsidRPr="007126FF">
        <w:rPr>
          <w:lang w:val="en-US"/>
        </w:rPr>
        <w:t xml:space="preserve">, applications and relevance for brachytherapy. </w:t>
      </w:r>
      <w:r w:rsidRPr="007126FF">
        <w:rPr>
          <w:i/>
          <w:iCs/>
          <w:lang w:val="en-US"/>
        </w:rPr>
        <w:t>Brachytherapy</w:t>
      </w:r>
      <w:r w:rsidRPr="007126FF">
        <w:rPr>
          <w:lang w:val="en-US"/>
        </w:rPr>
        <w:t>. 2014;13(6):632-639. doi:</w:t>
      </w:r>
      <w:r w:rsidR="00000000">
        <w:fldChar w:fldCharType="begin"/>
      </w:r>
      <w:r w:rsidR="00000000" w:rsidRPr="00383AA8">
        <w:rPr>
          <w:lang w:val="en-US"/>
          <w:rPrChange w:id="696" w:author="Antonio Otal Palacin" w:date="2023-11-18T17:49:00Z">
            <w:rPr/>
          </w:rPrChange>
        </w:rPr>
        <w:instrText>HYPERLINK "https://doi.org/10.1016/j.brachy.2014.07.004" \h</w:instrText>
      </w:r>
      <w:r w:rsidR="00000000">
        <w:fldChar w:fldCharType="separate"/>
      </w:r>
      <w:r w:rsidRPr="007126FF">
        <w:rPr>
          <w:rStyle w:val="Hipervnculo"/>
          <w:lang w:val="en-US"/>
        </w:rPr>
        <w:t>10.1016/j.brachy.2014.07.004</w:t>
      </w:r>
      <w:r w:rsidR="00000000">
        <w:rPr>
          <w:rStyle w:val="Hipervnculo"/>
          <w:lang w:val="en-US"/>
        </w:rPr>
        <w:fldChar w:fldCharType="end"/>
      </w:r>
    </w:p>
    <w:p w14:paraId="7488167C" w14:textId="77777777" w:rsidR="009574C6" w:rsidRPr="007126FF" w:rsidRDefault="00E223CA" w:rsidP="00610AC2">
      <w:pPr>
        <w:jc w:val="both"/>
        <w:rPr>
          <w:lang w:val="en-US"/>
        </w:rPr>
      </w:pPr>
      <w:bookmarkStart w:id="697" w:name="ref-hrinivich2019"/>
      <w:bookmarkEnd w:id="695"/>
      <w:r w:rsidRPr="007126FF">
        <w:rPr>
          <w:lang w:val="en-US"/>
        </w:rPr>
        <w:t xml:space="preserve">89. </w:t>
      </w:r>
      <w:r w:rsidRPr="007126FF">
        <w:rPr>
          <w:lang w:val="en-US"/>
        </w:rPr>
        <w:tab/>
      </w:r>
      <w:proofErr w:type="spellStart"/>
      <w:r w:rsidRPr="007126FF">
        <w:rPr>
          <w:lang w:val="en-US"/>
        </w:rPr>
        <w:t>Hrinivich</w:t>
      </w:r>
      <w:proofErr w:type="spellEnd"/>
      <w:r w:rsidRPr="007126FF">
        <w:rPr>
          <w:lang w:val="en-US"/>
        </w:rPr>
        <w:t xml:space="preserve"> WT, Morcos M, Viswanathan A, Lee J. Automatic tandem and ring reconstruction using MRI for cervical cancer brachytherapy. </w:t>
      </w:r>
      <w:r w:rsidRPr="007126FF">
        <w:rPr>
          <w:i/>
          <w:iCs/>
          <w:lang w:val="en-US"/>
        </w:rPr>
        <w:t>Medical Physics</w:t>
      </w:r>
      <w:r w:rsidRPr="007126FF">
        <w:rPr>
          <w:lang w:val="en-US"/>
        </w:rPr>
        <w:t>. 2019;46(10):4324-4332. doi:</w:t>
      </w:r>
      <w:r w:rsidR="00000000">
        <w:fldChar w:fldCharType="begin"/>
      </w:r>
      <w:r w:rsidR="00000000" w:rsidRPr="00383AA8">
        <w:rPr>
          <w:lang w:val="en-US"/>
          <w:rPrChange w:id="698" w:author="Antonio Otal Palacin" w:date="2023-11-18T17:49:00Z">
            <w:rPr/>
          </w:rPrChange>
        </w:rPr>
        <w:instrText>HYPERLINK "https://doi.org/10.1002/mp.13730" \h</w:instrText>
      </w:r>
      <w:r w:rsidR="00000000">
        <w:fldChar w:fldCharType="separate"/>
      </w:r>
      <w:r w:rsidRPr="007126FF">
        <w:rPr>
          <w:rStyle w:val="Hipervnculo"/>
          <w:lang w:val="en-US"/>
        </w:rPr>
        <w:t>10.1002/mp.13730</w:t>
      </w:r>
      <w:r w:rsidR="00000000">
        <w:rPr>
          <w:rStyle w:val="Hipervnculo"/>
          <w:lang w:val="en-US"/>
        </w:rPr>
        <w:fldChar w:fldCharType="end"/>
      </w:r>
    </w:p>
    <w:p w14:paraId="23D394C0" w14:textId="77777777" w:rsidR="009574C6" w:rsidRPr="007126FF" w:rsidRDefault="00E223CA" w:rsidP="00610AC2">
      <w:pPr>
        <w:jc w:val="both"/>
        <w:rPr>
          <w:lang w:val="en-US"/>
        </w:rPr>
      </w:pPr>
      <w:bookmarkStart w:id="699" w:name="ref-otal2017"/>
      <w:bookmarkEnd w:id="697"/>
      <w:r w:rsidRPr="007126FF">
        <w:rPr>
          <w:lang w:val="en-US"/>
        </w:rPr>
        <w:lastRenderedPageBreak/>
        <w:t xml:space="preserve">90. </w:t>
      </w:r>
      <w:r w:rsidRPr="007126FF">
        <w:rPr>
          <w:lang w:val="en-US"/>
        </w:rPr>
        <w:tab/>
      </w:r>
      <w:r w:rsidRPr="00383AA8">
        <w:rPr>
          <w:lang w:val="en-US"/>
          <w:rPrChange w:id="700" w:author="Antonio Otal Palacin" w:date="2023-11-18T17:49:00Z">
            <w:rPr>
              <w:lang w:val="es-ES"/>
            </w:rPr>
          </w:rPrChange>
        </w:rPr>
        <w:t xml:space="preserve">Otal A, Richart J, Domingo C, et al. </w:t>
      </w:r>
      <w:r w:rsidRPr="007126FF">
        <w:rPr>
          <w:lang w:val="en-US"/>
        </w:rPr>
        <w:t xml:space="preserve">EP-1795: A novel MRI markers system in applicator reconstruction for brachytherapy. </w:t>
      </w:r>
      <w:r w:rsidRPr="007126FF">
        <w:rPr>
          <w:i/>
          <w:iCs/>
          <w:lang w:val="en-US"/>
        </w:rPr>
        <w:t>Radiotherapy and Oncology</w:t>
      </w:r>
      <w:r w:rsidRPr="007126FF">
        <w:rPr>
          <w:lang w:val="en-US"/>
        </w:rPr>
        <w:t>. 2017;</w:t>
      </w:r>
      <w:proofErr w:type="gramStart"/>
      <w:r w:rsidRPr="007126FF">
        <w:rPr>
          <w:lang w:val="en-US"/>
        </w:rPr>
        <w:t>123:S</w:t>
      </w:r>
      <w:proofErr w:type="gramEnd"/>
      <w:r w:rsidRPr="007126FF">
        <w:rPr>
          <w:lang w:val="en-US"/>
        </w:rPr>
        <w:t>985-S986. doi:</w:t>
      </w:r>
      <w:r w:rsidR="00000000">
        <w:fldChar w:fldCharType="begin"/>
      </w:r>
      <w:r w:rsidR="00000000" w:rsidRPr="00383AA8">
        <w:rPr>
          <w:lang w:val="en-US"/>
          <w:rPrChange w:id="701" w:author="Antonio Otal Palacin" w:date="2023-11-18T17:49:00Z">
            <w:rPr/>
          </w:rPrChange>
        </w:rPr>
        <w:instrText>HYPERLINK "https://doi.org/10.1016/s0167-8140(17)32157-6" \h</w:instrText>
      </w:r>
      <w:r w:rsidR="00000000">
        <w:fldChar w:fldCharType="separate"/>
      </w:r>
      <w:r w:rsidRPr="007126FF">
        <w:rPr>
          <w:rStyle w:val="Hipervnculo"/>
          <w:lang w:val="en-US"/>
        </w:rPr>
        <w:t>10.1016/s0167-8140(17)32157-6</w:t>
      </w:r>
      <w:r w:rsidR="00000000">
        <w:rPr>
          <w:rStyle w:val="Hipervnculo"/>
          <w:lang w:val="en-US"/>
        </w:rPr>
        <w:fldChar w:fldCharType="end"/>
      </w:r>
    </w:p>
    <w:p w14:paraId="06FE4D6A" w14:textId="77777777" w:rsidR="009574C6" w:rsidRPr="007126FF" w:rsidRDefault="00E223CA" w:rsidP="00610AC2">
      <w:pPr>
        <w:jc w:val="both"/>
        <w:rPr>
          <w:lang w:val="en-US"/>
        </w:rPr>
      </w:pPr>
      <w:bookmarkStart w:id="702" w:name="ref-shaaer2020"/>
      <w:bookmarkEnd w:id="699"/>
      <w:r w:rsidRPr="007126FF">
        <w:rPr>
          <w:lang w:val="en-US"/>
        </w:rPr>
        <w:t xml:space="preserve">91. </w:t>
      </w:r>
      <w:r w:rsidRPr="007126FF">
        <w:rPr>
          <w:lang w:val="en-US"/>
        </w:rPr>
        <w:tab/>
      </w:r>
      <w:proofErr w:type="spellStart"/>
      <w:r w:rsidRPr="007126FF">
        <w:rPr>
          <w:lang w:val="en-US"/>
        </w:rPr>
        <w:t>Shaaer</w:t>
      </w:r>
      <w:proofErr w:type="spellEnd"/>
      <w:r w:rsidRPr="007126FF">
        <w:rPr>
          <w:lang w:val="en-US"/>
        </w:rPr>
        <w:t xml:space="preserve"> A, Paudel M, Smith M, et al. Evaluation of an MR-only interstitial gynecologic brachytherapy workflow using MR-line marker for catheter reconstruction. </w:t>
      </w:r>
      <w:r w:rsidRPr="007126FF">
        <w:rPr>
          <w:i/>
          <w:iCs/>
          <w:lang w:val="en-US"/>
        </w:rPr>
        <w:t>Brachytherapy</w:t>
      </w:r>
      <w:r w:rsidRPr="007126FF">
        <w:rPr>
          <w:lang w:val="en-US"/>
        </w:rPr>
        <w:t>. 2020;19(5):642-650. doi:</w:t>
      </w:r>
      <w:r w:rsidR="00000000">
        <w:fldChar w:fldCharType="begin"/>
      </w:r>
      <w:r w:rsidR="00000000" w:rsidRPr="00383AA8">
        <w:rPr>
          <w:lang w:val="en-US"/>
          <w:rPrChange w:id="703" w:author="Antonio Otal Palacin" w:date="2023-11-18T17:49:00Z">
            <w:rPr/>
          </w:rPrChange>
        </w:rPr>
        <w:instrText>HYPERLINK "https://doi.org/10.1016/j.brachy.2020.06.007" \h</w:instrText>
      </w:r>
      <w:r w:rsidR="00000000">
        <w:fldChar w:fldCharType="separate"/>
      </w:r>
      <w:r w:rsidRPr="007126FF">
        <w:rPr>
          <w:rStyle w:val="Hipervnculo"/>
          <w:lang w:val="en-US"/>
        </w:rPr>
        <w:t>10.1016/j.brachy.2020.06.007</w:t>
      </w:r>
      <w:r w:rsidR="00000000">
        <w:rPr>
          <w:rStyle w:val="Hipervnculo"/>
          <w:lang w:val="en-US"/>
        </w:rPr>
        <w:fldChar w:fldCharType="end"/>
      </w:r>
    </w:p>
    <w:p w14:paraId="64EC8FCE" w14:textId="77777777" w:rsidR="009574C6" w:rsidRPr="007126FF" w:rsidRDefault="00E223CA" w:rsidP="00610AC2">
      <w:pPr>
        <w:jc w:val="both"/>
        <w:rPr>
          <w:lang w:val="en-US"/>
        </w:rPr>
      </w:pPr>
      <w:bookmarkStart w:id="704" w:name="ref-shaaer2021"/>
      <w:bookmarkEnd w:id="702"/>
      <w:r w:rsidRPr="007126FF">
        <w:rPr>
          <w:lang w:val="en-US"/>
        </w:rPr>
        <w:t xml:space="preserve">92. </w:t>
      </w:r>
      <w:r w:rsidRPr="007126FF">
        <w:rPr>
          <w:lang w:val="en-US"/>
        </w:rPr>
        <w:tab/>
      </w:r>
      <w:proofErr w:type="spellStart"/>
      <w:r w:rsidRPr="007126FF">
        <w:rPr>
          <w:lang w:val="en-US"/>
        </w:rPr>
        <w:t>Shaaer</w:t>
      </w:r>
      <w:proofErr w:type="spellEnd"/>
      <w:r w:rsidRPr="007126FF">
        <w:rPr>
          <w:lang w:val="en-US"/>
        </w:rPr>
        <w:t xml:space="preserve"> A, Paudel M, Smith M, </w:t>
      </w:r>
      <w:proofErr w:type="spellStart"/>
      <w:r w:rsidRPr="007126FF">
        <w:rPr>
          <w:lang w:val="en-US"/>
        </w:rPr>
        <w:t>Tonolete</w:t>
      </w:r>
      <w:proofErr w:type="spellEnd"/>
      <w:r w:rsidRPr="007126FF">
        <w:rPr>
          <w:lang w:val="en-US"/>
        </w:rPr>
        <w:t xml:space="preserve"> F, Ravi A. Deep-learning-assisted algorithm for catheter reconstruction during MR-only gynecological interstitial brachytherapy. </w:t>
      </w:r>
      <w:r w:rsidRPr="007126FF">
        <w:rPr>
          <w:i/>
          <w:iCs/>
          <w:lang w:val="en-US"/>
        </w:rPr>
        <w:t>Journal of Applied Clinical Medical Physics</w:t>
      </w:r>
      <w:r w:rsidRPr="007126FF">
        <w:rPr>
          <w:lang w:val="en-US"/>
        </w:rPr>
        <w:t>. 2021;23(2). doi:</w:t>
      </w:r>
      <w:r w:rsidR="00000000">
        <w:fldChar w:fldCharType="begin"/>
      </w:r>
      <w:r w:rsidR="00000000" w:rsidRPr="00383AA8">
        <w:rPr>
          <w:lang w:val="en-US"/>
          <w:rPrChange w:id="705" w:author="Antonio Otal Palacin" w:date="2023-11-18T17:49:00Z">
            <w:rPr/>
          </w:rPrChange>
        </w:rPr>
        <w:instrText>HYPERLINK "https://doi.org/10.1002/acm2.13494" \h</w:instrText>
      </w:r>
      <w:r w:rsidR="00000000">
        <w:fldChar w:fldCharType="separate"/>
      </w:r>
      <w:r w:rsidRPr="007126FF">
        <w:rPr>
          <w:rStyle w:val="Hipervnculo"/>
          <w:lang w:val="en-US"/>
        </w:rPr>
        <w:t>10.1002/acm2.13494</w:t>
      </w:r>
      <w:r w:rsidR="00000000">
        <w:rPr>
          <w:rStyle w:val="Hipervnculo"/>
          <w:lang w:val="en-US"/>
        </w:rPr>
        <w:fldChar w:fldCharType="end"/>
      </w:r>
    </w:p>
    <w:p w14:paraId="6255C9CB" w14:textId="77777777" w:rsidR="009574C6" w:rsidRPr="007126FF" w:rsidRDefault="00E223CA" w:rsidP="00610AC2">
      <w:pPr>
        <w:jc w:val="both"/>
        <w:rPr>
          <w:lang w:val="en-US"/>
        </w:rPr>
      </w:pPr>
      <w:bookmarkStart w:id="706" w:name="ref-kim2021"/>
      <w:bookmarkEnd w:id="704"/>
      <w:r w:rsidRPr="007126FF">
        <w:rPr>
          <w:lang w:val="en-US"/>
        </w:rPr>
        <w:t xml:space="preserve">93. </w:t>
      </w:r>
      <w:r w:rsidRPr="007126FF">
        <w:rPr>
          <w:lang w:val="en-US"/>
        </w:rPr>
        <w:tab/>
        <w:t xml:space="preserve">Kim H, Lee YC, Benedict SH, et al. Dose Summation Strategies for External Beam Radiation Therapy and Brachytherapy in Gynecologic Malignancy: A Review from the NRG Oncology and NCTN Medical Physics Subcommittees. </w:t>
      </w:r>
      <w:r w:rsidRPr="007126FF">
        <w:rPr>
          <w:i/>
          <w:iCs/>
          <w:lang w:val="en-US"/>
        </w:rPr>
        <w:t>International Journal of Radiation Oncology*Biology*Physics</w:t>
      </w:r>
      <w:r w:rsidRPr="007126FF">
        <w:rPr>
          <w:lang w:val="en-US"/>
        </w:rPr>
        <w:t>. 2021;111(4):999-1010. doi:</w:t>
      </w:r>
      <w:r w:rsidR="00000000">
        <w:fldChar w:fldCharType="begin"/>
      </w:r>
      <w:r w:rsidR="00000000" w:rsidRPr="00383AA8">
        <w:rPr>
          <w:lang w:val="en-US"/>
          <w:rPrChange w:id="707" w:author="Antonio Otal Palacin" w:date="2023-11-18T17:49:00Z">
            <w:rPr/>
          </w:rPrChange>
        </w:rPr>
        <w:instrText>HYPERLINK "https://doi.org/10.1016/j.ijrobp.2021.06.019" \h</w:instrText>
      </w:r>
      <w:r w:rsidR="00000000">
        <w:fldChar w:fldCharType="separate"/>
      </w:r>
      <w:r w:rsidRPr="007126FF">
        <w:rPr>
          <w:rStyle w:val="Hipervnculo"/>
          <w:lang w:val="en-US"/>
        </w:rPr>
        <w:t>10.1016/j.ijrobp.2021.06.019</w:t>
      </w:r>
      <w:r w:rsidR="00000000">
        <w:rPr>
          <w:rStyle w:val="Hipervnculo"/>
          <w:lang w:val="en-US"/>
        </w:rPr>
        <w:fldChar w:fldCharType="end"/>
      </w:r>
    </w:p>
    <w:p w14:paraId="102B6989" w14:textId="77777777" w:rsidR="009574C6" w:rsidRPr="007126FF" w:rsidRDefault="00E223CA" w:rsidP="00610AC2">
      <w:pPr>
        <w:jc w:val="both"/>
        <w:rPr>
          <w:lang w:val="en-US"/>
        </w:rPr>
      </w:pPr>
      <w:bookmarkStart w:id="708" w:name="ref-mikell2012"/>
      <w:bookmarkEnd w:id="706"/>
      <w:r w:rsidRPr="007126FF">
        <w:rPr>
          <w:lang w:val="en-US"/>
        </w:rPr>
        <w:t xml:space="preserve">94. </w:t>
      </w:r>
      <w:r w:rsidRPr="007126FF">
        <w:rPr>
          <w:lang w:val="en-US"/>
        </w:rPr>
        <w:tab/>
        <w:t xml:space="preserve">Mikell JK, Klopp AH, Gonzalez GMN, et al. Impact of Heterogeneity-Based Dose Calculation Using a Deterministic Grid-Based Boltzmann Equation Solver for Intracavitary Brachytherapy. </w:t>
      </w:r>
      <w:r w:rsidRPr="007126FF">
        <w:rPr>
          <w:i/>
          <w:iCs/>
          <w:lang w:val="en-US"/>
        </w:rPr>
        <w:t>International Journal of Radiation Oncology*Biology*Physics</w:t>
      </w:r>
      <w:r w:rsidRPr="007126FF">
        <w:rPr>
          <w:lang w:val="en-US"/>
        </w:rPr>
        <w:t>. 2012;83(3</w:t>
      </w:r>
      <w:proofErr w:type="gramStart"/>
      <w:r w:rsidRPr="007126FF">
        <w:rPr>
          <w:lang w:val="en-US"/>
        </w:rPr>
        <w:t>):e</w:t>
      </w:r>
      <w:proofErr w:type="gramEnd"/>
      <w:r w:rsidRPr="007126FF">
        <w:rPr>
          <w:lang w:val="en-US"/>
        </w:rPr>
        <w:t>417-e422. doi:</w:t>
      </w:r>
      <w:r w:rsidR="00000000">
        <w:fldChar w:fldCharType="begin"/>
      </w:r>
      <w:r w:rsidR="00000000" w:rsidRPr="00383AA8">
        <w:rPr>
          <w:lang w:val="en-US"/>
          <w:rPrChange w:id="709" w:author="Antonio Otal Palacin" w:date="2023-11-18T17:45:00Z">
            <w:rPr/>
          </w:rPrChange>
        </w:rPr>
        <w:instrText>HYPERLINK "https://doi.org/10.1016/j.ijrobp.2011.12.074" \h</w:instrText>
      </w:r>
      <w:r w:rsidR="00000000">
        <w:fldChar w:fldCharType="separate"/>
      </w:r>
      <w:r w:rsidRPr="007126FF">
        <w:rPr>
          <w:rStyle w:val="Hipervnculo"/>
          <w:lang w:val="en-US"/>
        </w:rPr>
        <w:t>10.1016/j.ijrobp.2011.12.074</w:t>
      </w:r>
      <w:r w:rsidR="00000000">
        <w:rPr>
          <w:rStyle w:val="Hipervnculo"/>
          <w:lang w:val="en-US"/>
        </w:rPr>
        <w:fldChar w:fldCharType="end"/>
      </w:r>
    </w:p>
    <w:p w14:paraId="6C7C58C0" w14:textId="77777777" w:rsidR="009574C6" w:rsidRPr="007126FF" w:rsidRDefault="00E223CA" w:rsidP="00610AC2">
      <w:pPr>
        <w:jc w:val="both"/>
        <w:rPr>
          <w:lang w:val="en-US"/>
        </w:rPr>
      </w:pPr>
      <w:bookmarkStart w:id="710" w:name="ref-hyer2012"/>
      <w:bookmarkEnd w:id="708"/>
      <w:r w:rsidRPr="007126FF">
        <w:rPr>
          <w:lang w:val="en-US"/>
        </w:rPr>
        <w:t xml:space="preserve">95. </w:t>
      </w:r>
      <w:r w:rsidRPr="007126FF">
        <w:rPr>
          <w:lang w:val="en-US"/>
        </w:rPr>
        <w:tab/>
        <w:t xml:space="preserve">Hyer DE, </w:t>
      </w:r>
      <w:proofErr w:type="spellStart"/>
      <w:r w:rsidRPr="007126FF">
        <w:rPr>
          <w:lang w:val="en-US"/>
        </w:rPr>
        <w:t>Sheybani</w:t>
      </w:r>
      <w:proofErr w:type="spellEnd"/>
      <w:r w:rsidRPr="007126FF">
        <w:rPr>
          <w:lang w:val="en-US"/>
        </w:rPr>
        <w:t xml:space="preserve"> A, Jacobson GM, Kim Y. The dosimetric impact of heterogeneity corrections in high-dose-rate 192Ir brachytherapy for cervical cancer: Investigation of both conventional Point-A and volume-optimized plans. </w:t>
      </w:r>
      <w:r w:rsidRPr="007126FF">
        <w:rPr>
          <w:i/>
          <w:iCs/>
          <w:lang w:val="en-US"/>
        </w:rPr>
        <w:t>Brachytherapy</w:t>
      </w:r>
      <w:r w:rsidRPr="007126FF">
        <w:rPr>
          <w:lang w:val="en-US"/>
        </w:rPr>
        <w:t>. 2012;11(6):515-520. doi:</w:t>
      </w:r>
      <w:r w:rsidR="00000000">
        <w:fldChar w:fldCharType="begin"/>
      </w:r>
      <w:r w:rsidR="00000000" w:rsidRPr="00383AA8">
        <w:rPr>
          <w:lang w:val="en-US"/>
          <w:rPrChange w:id="711" w:author="Antonio Otal Palacin" w:date="2023-11-18T17:49:00Z">
            <w:rPr/>
          </w:rPrChange>
        </w:rPr>
        <w:instrText>HYPERLINK "https://doi.org/10.1016/j.brachy.2012.01.011" \h</w:instrText>
      </w:r>
      <w:r w:rsidR="00000000">
        <w:fldChar w:fldCharType="separate"/>
      </w:r>
      <w:r w:rsidRPr="007126FF">
        <w:rPr>
          <w:rStyle w:val="Hipervnculo"/>
          <w:lang w:val="en-US"/>
        </w:rPr>
        <w:t>10.1016/j.brachy.2012.01.011</w:t>
      </w:r>
      <w:r w:rsidR="00000000">
        <w:rPr>
          <w:rStyle w:val="Hipervnculo"/>
          <w:lang w:val="en-US"/>
        </w:rPr>
        <w:fldChar w:fldCharType="end"/>
      </w:r>
    </w:p>
    <w:p w14:paraId="7965AF7D" w14:textId="77777777" w:rsidR="009574C6" w:rsidRPr="007126FF" w:rsidRDefault="00E223CA" w:rsidP="00610AC2">
      <w:pPr>
        <w:jc w:val="both"/>
        <w:rPr>
          <w:lang w:val="en-US"/>
        </w:rPr>
      </w:pPr>
      <w:bookmarkStart w:id="712" w:name="ref-sinnatamby2016"/>
      <w:bookmarkEnd w:id="710"/>
      <w:r w:rsidRPr="007126FF">
        <w:rPr>
          <w:lang w:val="en-US"/>
        </w:rPr>
        <w:t xml:space="preserve">96. </w:t>
      </w:r>
      <w:r w:rsidRPr="007126FF">
        <w:rPr>
          <w:lang w:val="en-US"/>
        </w:rPr>
        <w:tab/>
      </w:r>
      <w:proofErr w:type="spellStart"/>
      <w:r w:rsidRPr="007126FF">
        <w:rPr>
          <w:lang w:val="en-US"/>
        </w:rPr>
        <w:t>Sinnatamby</w:t>
      </w:r>
      <w:proofErr w:type="spellEnd"/>
      <w:r w:rsidRPr="007126FF">
        <w:rPr>
          <w:lang w:val="en-US"/>
        </w:rPr>
        <w:t xml:space="preserve"> M, Nagarajan V, Reddy KS, Karunanidhi G, </w:t>
      </w:r>
      <w:proofErr w:type="spellStart"/>
      <w:r w:rsidRPr="007126FF">
        <w:rPr>
          <w:lang w:val="en-US"/>
        </w:rPr>
        <w:t>Singhavajala</w:t>
      </w:r>
      <w:proofErr w:type="spellEnd"/>
      <w:r w:rsidRPr="007126FF">
        <w:rPr>
          <w:lang w:val="en-US"/>
        </w:rPr>
        <w:t xml:space="preserve"> V. Comparison of image-based three-dimensional treatment planning using </w:t>
      </w:r>
      <w:proofErr w:type="spellStart"/>
      <w:r w:rsidRPr="007126FF">
        <w:rPr>
          <w:lang w:val="en-US"/>
        </w:rPr>
        <w:t>Acuros</w:t>
      </w:r>
      <w:r w:rsidRPr="007126FF">
        <w:rPr>
          <w:vertAlign w:val="superscript"/>
          <w:lang w:val="en-US"/>
        </w:rPr>
        <w:t>TM</w:t>
      </w:r>
      <w:proofErr w:type="spellEnd"/>
      <w:r w:rsidRPr="007126FF">
        <w:rPr>
          <w:lang w:val="en-US"/>
        </w:rPr>
        <w:t xml:space="preserve"> BV and AAPM TG-43 algorithm for intracavitary brachytherapy of carcinoma cervix. </w:t>
      </w:r>
      <w:r w:rsidRPr="007126FF">
        <w:rPr>
          <w:i/>
          <w:iCs/>
          <w:lang w:val="en-US"/>
        </w:rPr>
        <w:t>Journal of Radiotherapy in Practice</w:t>
      </w:r>
      <w:r w:rsidRPr="007126FF">
        <w:rPr>
          <w:lang w:val="en-US"/>
        </w:rPr>
        <w:t>. 2016;15(3):254-262. doi:</w:t>
      </w:r>
      <w:r w:rsidR="00000000">
        <w:fldChar w:fldCharType="begin"/>
      </w:r>
      <w:r w:rsidR="00000000" w:rsidRPr="00383AA8">
        <w:rPr>
          <w:lang w:val="en-US"/>
          <w:rPrChange w:id="713" w:author="Antonio Otal Palacin" w:date="2023-11-18T17:49:00Z">
            <w:rPr/>
          </w:rPrChange>
        </w:rPr>
        <w:instrText>HYPERLINK "https://doi.org/10.1017/s1460396916000248" \h</w:instrText>
      </w:r>
      <w:r w:rsidR="00000000">
        <w:fldChar w:fldCharType="separate"/>
      </w:r>
      <w:r w:rsidRPr="007126FF">
        <w:rPr>
          <w:rStyle w:val="Hipervnculo"/>
          <w:lang w:val="en-US"/>
        </w:rPr>
        <w:t>10.1017/s1460396916000248</w:t>
      </w:r>
      <w:r w:rsidR="00000000">
        <w:rPr>
          <w:rStyle w:val="Hipervnculo"/>
          <w:lang w:val="en-US"/>
        </w:rPr>
        <w:fldChar w:fldCharType="end"/>
      </w:r>
    </w:p>
    <w:p w14:paraId="4D0A446C" w14:textId="77777777" w:rsidR="009574C6" w:rsidRPr="007126FF" w:rsidRDefault="00E223CA" w:rsidP="00610AC2">
      <w:pPr>
        <w:jc w:val="both"/>
        <w:rPr>
          <w:lang w:val="en-US"/>
        </w:rPr>
      </w:pPr>
      <w:bookmarkStart w:id="714" w:name="ref-hofbauer2016"/>
      <w:bookmarkEnd w:id="712"/>
      <w:r w:rsidRPr="007126FF">
        <w:rPr>
          <w:lang w:val="en-US"/>
        </w:rPr>
        <w:t xml:space="preserve">97. </w:t>
      </w:r>
      <w:r w:rsidRPr="007126FF">
        <w:rPr>
          <w:lang w:val="en-US"/>
        </w:rPr>
        <w:tab/>
        <w:t xml:space="preserve">Hofbauer J, Kirisits C, Resch A, et al. Impact of heterogeneity-corrected dose calculation using a grid-based Boltzmann solver on breast and cervix cancer brachytherapy. </w:t>
      </w:r>
      <w:r w:rsidRPr="007126FF">
        <w:rPr>
          <w:i/>
          <w:iCs/>
          <w:lang w:val="en-US"/>
        </w:rPr>
        <w:t>Journal of Contemporary Brachytherapy</w:t>
      </w:r>
      <w:r w:rsidRPr="007126FF">
        <w:rPr>
          <w:lang w:val="en-US"/>
        </w:rPr>
        <w:t xml:space="preserve">. </w:t>
      </w:r>
      <w:proofErr w:type="gramStart"/>
      <w:r w:rsidRPr="007126FF">
        <w:rPr>
          <w:lang w:val="en-US"/>
        </w:rPr>
        <w:t>2016;2:143</w:t>
      </w:r>
      <w:proofErr w:type="gramEnd"/>
      <w:r w:rsidRPr="007126FF">
        <w:rPr>
          <w:lang w:val="en-US"/>
        </w:rPr>
        <w:t>-149. doi:</w:t>
      </w:r>
      <w:r w:rsidR="00000000">
        <w:fldChar w:fldCharType="begin"/>
      </w:r>
      <w:r w:rsidR="00000000" w:rsidRPr="00383AA8">
        <w:rPr>
          <w:lang w:val="en-US"/>
          <w:rPrChange w:id="715" w:author="Antonio Otal Palacin" w:date="2023-11-18T17:49:00Z">
            <w:rPr/>
          </w:rPrChange>
        </w:rPr>
        <w:instrText>HYPERLINK "https://doi.org/10.5114/jcb.2016.59352" \h</w:instrText>
      </w:r>
      <w:r w:rsidR="00000000">
        <w:fldChar w:fldCharType="separate"/>
      </w:r>
      <w:r w:rsidRPr="007126FF">
        <w:rPr>
          <w:rStyle w:val="Hipervnculo"/>
          <w:lang w:val="en-US"/>
        </w:rPr>
        <w:t>10.5114/jcb.2016.59352</w:t>
      </w:r>
      <w:r w:rsidR="00000000">
        <w:rPr>
          <w:rStyle w:val="Hipervnculo"/>
          <w:lang w:val="en-US"/>
        </w:rPr>
        <w:fldChar w:fldCharType="end"/>
      </w:r>
    </w:p>
    <w:p w14:paraId="1DEFC05F" w14:textId="77777777" w:rsidR="009574C6" w:rsidRPr="007126FF" w:rsidRDefault="00E223CA" w:rsidP="00610AC2">
      <w:pPr>
        <w:jc w:val="both"/>
        <w:rPr>
          <w:lang w:val="en-US"/>
        </w:rPr>
      </w:pPr>
      <w:bookmarkStart w:id="716" w:name="ref-abe2018"/>
      <w:bookmarkEnd w:id="714"/>
      <w:r w:rsidRPr="007126FF">
        <w:rPr>
          <w:lang w:val="en-US"/>
        </w:rPr>
        <w:t xml:space="preserve">98. </w:t>
      </w:r>
      <w:r w:rsidRPr="007126FF">
        <w:rPr>
          <w:lang w:val="en-US"/>
        </w:rPr>
        <w:tab/>
        <w:t xml:space="preserve">Abe K, Kadoya N, Sato S, et al. Impact of a commercially available model-based dose calculation algorithm on treatment planning of high-dose-rate brachytherapy in patients with cervical cancer. </w:t>
      </w:r>
      <w:r w:rsidRPr="007126FF">
        <w:rPr>
          <w:i/>
          <w:iCs/>
          <w:lang w:val="en-US"/>
        </w:rPr>
        <w:t>Journal of Radiation Research</w:t>
      </w:r>
      <w:r w:rsidRPr="007126FF">
        <w:rPr>
          <w:lang w:val="en-US"/>
        </w:rPr>
        <w:t>. 2018;59(2):198-206. doi:</w:t>
      </w:r>
      <w:r w:rsidR="00000000">
        <w:fldChar w:fldCharType="begin"/>
      </w:r>
      <w:r w:rsidR="00000000" w:rsidRPr="00383AA8">
        <w:rPr>
          <w:lang w:val="en-US"/>
          <w:rPrChange w:id="717" w:author="Antonio Otal Palacin" w:date="2023-11-18T17:49:00Z">
            <w:rPr/>
          </w:rPrChange>
        </w:rPr>
        <w:instrText>HYPERLINK "https://doi.org/10.1093/jrr/rrx081" \h</w:instrText>
      </w:r>
      <w:r w:rsidR="00000000">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/rrx081</w:t>
      </w:r>
      <w:r w:rsidR="00000000">
        <w:rPr>
          <w:rStyle w:val="Hipervnculo"/>
          <w:lang w:val="en-US"/>
        </w:rPr>
        <w:fldChar w:fldCharType="end"/>
      </w:r>
    </w:p>
    <w:p w14:paraId="11B3CDE3" w14:textId="77777777" w:rsidR="009574C6" w:rsidRPr="007126FF" w:rsidRDefault="00E223CA" w:rsidP="00610AC2">
      <w:pPr>
        <w:jc w:val="both"/>
        <w:rPr>
          <w:lang w:val="en-US"/>
        </w:rPr>
      </w:pPr>
      <w:bookmarkStart w:id="718" w:name="ref-pérez-calatayud2011"/>
      <w:bookmarkEnd w:id="716"/>
      <w:r w:rsidRPr="007126FF">
        <w:rPr>
          <w:lang w:val="en-US"/>
        </w:rPr>
        <w:lastRenderedPageBreak/>
        <w:t xml:space="preserve">99. </w:t>
      </w:r>
      <w:r w:rsidRPr="007126FF">
        <w:rPr>
          <w:lang w:val="en-US"/>
        </w:rPr>
        <w:tab/>
        <w:t xml:space="preserve">Pérez-Calatayud J, Carmona V, </w:t>
      </w:r>
      <w:proofErr w:type="spellStart"/>
      <w:r w:rsidRPr="007126FF">
        <w:rPr>
          <w:lang w:val="en-US"/>
        </w:rPr>
        <w:t>Lliso</w:t>
      </w:r>
      <w:proofErr w:type="spellEnd"/>
      <w:r w:rsidRPr="007126FF">
        <w:rPr>
          <w:lang w:val="en-US"/>
        </w:rPr>
        <w:t xml:space="preserve"> F, </w:t>
      </w:r>
      <w:proofErr w:type="spellStart"/>
      <w:r w:rsidRPr="007126FF">
        <w:rPr>
          <w:lang w:val="en-US"/>
        </w:rPr>
        <w:t>Claumarchirant</w:t>
      </w:r>
      <w:proofErr w:type="spellEnd"/>
      <w:r w:rsidRPr="007126FF">
        <w:rPr>
          <w:lang w:val="en-US"/>
        </w:rPr>
        <w:t xml:space="preserve"> MDCP, Camacho C, Ballester F. 666 poster UTRECHT APPLICATOR RECONSTRUCTION IN MRI-BASED CERVIX GYNAECOLOGICAL BRACHYTHERAPY. </w:t>
      </w:r>
      <w:r w:rsidRPr="007126FF">
        <w:rPr>
          <w:i/>
          <w:iCs/>
          <w:lang w:val="en-US"/>
        </w:rPr>
        <w:t>Radiotherapy and Oncology</w:t>
      </w:r>
      <w:r w:rsidRPr="007126FF">
        <w:rPr>
          <w:lang w:val="en-US"/>
        </w:rPr>
        <w:t>. 2011;</w:t>
      </w:r>
      <w:proofErr w:type="gramStart"/>
      <w:r w:rsidRPr="007126FF">
        <w:rPr>
          <w:lang w:val="en-US"/>
        </w:rPr>
        <w:t>99:S</w:t>
      </w:r>
      <w:proofErr w:type="gramEnd"/>
      <w:r w:rsidRPr="007126FF">
        <w:rPr>
          <w:lang w:val="en-US"/>
        </w:rPr>
        <w:t>268. doi:</w:t>
      </w:r>
      <w:r w:rsidR="00000000">
        <w:fldChar w:fldCharType="begin"/>
      </w:r>
      <w:r w:rsidR="00000000" w:rsidRPr="00383AA8">
        <w:rPr>
          <w:lang w:val="en-US"/>
          <w:rPrChange w:id="719" w:author="Antonio Otal Palacin" w:date="2023-11-18T17:49:00Z">
            <w:rPr/>
          </w:rPrChange>
        </w:rPr>
        <w:instrText>HYPERLINK "https://doi.org/10.1016/s0167-8140(11)70788-5" \h</w:instrText>
      </w:r>
      <w:r w:rsidR="00000000">
        <w:fldChar w:fldCharType="separate"/>
      </w:r>
      <w:r w:rsidRPr="007126FF">
        <w:rPr>
          <w:rStyle w:val="Hipervnculo"/>
          <w:lang w:val="en-US"/>
        </w:rPr>
        <w:t>10.1016/s0167-8140(11)70788-5</w:t>
      </w:r>
      <w:r w:rsidR="00000000">
        <w:rPr>
          <w:rStyle w:val="Hipervnculo"/>
          <w:lang w:val="en-US"/>
        </w:rPr>
        <w:fldChar w:fldCharType="end"/>
      </w:r>
    </w:p>
    <w:p w14:paraId="39EE3AFB" w14:textId="77777777" w:rsidR="009574C6" w:rsidRPr="007126FF" w:rsidRDefault="00E223CA" w:rsidP="00610AC2">
      <w:pPr>
        <w:jc w:val="both"/>
        <w:rPr>
          <w:lang w:val="en-US"/>
        </w:rPr>
      </w:pPr>
      <w:bookmarkStart w:id="720" w:name="ref-perez-calatayud2011"/>
      <w:bookmarkEnd w:id="718"/>
      <w:r w:rsidRPr="00383AA8">
        <w:rPr>
          <w:lang w:val="es-ES"/>
          <w:rPrChange w:id="721" w:author="Antonio Otal Palacin" w:date="2023-11-18T17:49:00Z">
            <w:rPr>
              <w:lang w:val="en-US"/>
            </w:rPr>
          </w:rPrChange>
        </w:rPr>
        <w:t xml:space="preserve">100. </w:t>
      </w:r>
      <w:r w:rsidRPr="00383AA8">
        <w:rPr>
          <w:lang w:val="es-ES"/>
          <w:rPrChange w:id="722" w:author="Antonio Otal Palacin" w:date="2023-11-18T17:49:00Z">
            <w:rPr>
              <w:lang w:val="en-US"/>
            </w:rPr>
          </w:rPrChange>
        </w:rPr>
        <w:tab/>
      </w:r>
      <w:proofErr w:type="spellStart"/>
      <w:r w:rsidRPr="009D45E6">
        <w:rPr>
          <w:lang w:val="es-ES"/>
        </w:rPr>
        <w:t>Perez</w:t>
      </w:r>
      <w:proofErr w:type="spellEnd"/>
      <w:r w:rsidRPr="009D45E6">
        <w:rPr>
          <w:lang w:val="es-ES"/>
        </w:rPr>
        <w:t xml:space="preserve">-Calatayud J, Meseguer VC, Lliso-Valverde F, et al. </w:t>
      </w:r>
      <w:r w:rsidRPr="007126FF">
        <w:rPr>
          <w:lang w:val="en-US"/>
        </w:rPr>
        <w:t xml:space="preserve">SU-E-T-586: Utrecht Applicator Reconstruction in MRI-Based Cervix </w:t>
      </w:r>
      <w:proofErr w:type="spellStart"/>
      <w:r w:rsidRPr="007126FF">
        <w:rPr>
          <w:lang w:val="en-US"/>
        </w:rPr>
        <w:t>Gynaecological</w:t>
      </w:r>
      <w:proofErr w:type="spellEnd"/>
      <w:r w:rsidRPr="007126FF">
        <w:rPr>
          <w:lang w:val="en-US"/>
        </w:rPr>
        <w:t xml:space="preserve"> Brachytherapy. </w:t>
      </w:r>
      <w:r w:rsidRPr="007126FF">
        <w:rPr>
          <w:i/>
          <w:iCs/>
          <w:lang w:val="en-US"/>
        </w:rPr>
        <w:t>Medical Physics</w:t>
      </w:r>
      <w:r w:rsidRPr="007126FF">
        <w:rPr>
          <w:lang w:val="en-US"/>
        </w:rPr>
        <w:t>. 2011;38(6Part19):3624-3624. doi:</w:t>
      </w:r>
      <w:r w:rsidR="00000000">
        <w:fldChar w:fldCharType="begin"/>
      </w:r>
      <w:r w:rsidR="00000000" w:rsidRPr="00383AA8">
        <w:rPr>
          <w:lang w:val="en-US"/>
          <w:rPrChange w:id="723" w:author="Antonio Otal Palacin" w:date="2023-11-18T17:49:00Z">
            <w:rPr/>
          </w:rPrChange>
        </w:rPr>
        <w:instrText>HYPERLINK "https://doi.org/10.1118/1.3612548" \h</w:instrText>
      </w:r>
      <w:r w:rsidR="00000000">
        <w:fldChar w:fldCharType="separate"/>
      </w:r>
      <w:r w:rsidRPr="007126FF">
        <w:rPr>
          <w:rStyle w:val="Hipervnculo"/>
          <w:lang w:val="en-US"/>
        </w:rPr>
        <w:t>10.1118/1.3612548</w:t>
      </w:r>
      <w:r w:rsidR="00000000">
        <w:rPr>
          <w:rStyle w:val="Hipervnculo"/>
          <w:lang w:val="en-US"/>
        </w:rPr>
        <w:fldChar w:fldCharType="end"/>
      </w:r>
    </w:p>
    <w:p w14:paraId="03598DE6" w14:textId="77777777" w:rsidR="009574C6" w:rsidRPr="007126FF" w:rsidRDefault="00E223CA" w:rsidP="00610AC2">
      <w:pPr>
        <w:jc w:val="both"/>
        <w:rPr>
          <w:lang w:val="en-US"/>
        </w:rPr>
      </w:pPr>
      <w:bookmarkStart w:id="724" w:name="X4d9ef2d0b6e6345ebd21eac0a1e35fda0b4e3ed"/>
      <w:bookmarkEnd w:id="720"/>
      <w:r w:rsidRPr="007126FF">
        <w:rPr>
          <w:lang w:val="en-US"/>
        </w:rPr>
        <w:t xml:space="preserve">101. </w:t>
      </w:r>
      <w:r w:rsidRPr="007126FF">
        <w:rPr>
          <w:lang w:val="en-US"/>
        </w:rPr>
        <w:tab/>
        <w:t xml:space="preserve">Otal A, Richart J, Rodriguez S, Santos M, Perez-Calatayud J. </w:t>
      </w:r>
      <w:r w:rsidR="00000000">
        <w:fldChar w:fldCharType="begin"/>
      </w:r>
      <w:r w:rsidR="00000000" w:rsidRPr="00383AA8">
        <w:rPr>
          <w:lang w:val="en-US"/>
          <w:rPrChange w:id="725" w:author="Antonio Otal Palacin" w:date="2023-11-18T17:49:00Z">
            <w:rPr/>
          </w:rPrChange>
        </w:rPr>
        <w:instrText>HYPERLINK "https://www.ncbi.nlm.nih.gov/pmc/articles/PMC5346603" \h</w:instrText>
      </w:r>
      <w:r w:rsidR="00000000">
        <w:fldChar w:fldCharType="separate"/>
      </w:r>
      <w:r w:rsidRPr="007126FF">
        <w:rPr>
          <w:rStyle w:val="Hipervnculo"/>
          <w:lang w:val="en-US"/>
        </w:rPr>
        <w:t>A Method to Incorporate Interstitial Components into the TPS Gynecologic Rigid Applicator Library</w:t>
      </w:r>
      <w:r w:rsidR="00000000">
        <w:rPr>
          <w:rStyle w:val="Hipervnculo"/>
          <w:lang w:val="en-US"/>
        </w:rPr>
        <w:fldChar w:fldCharType="end"/>
      </w:r>
      <w:r w:rsidRPr="007126FF">
        <w:rPr>
          <w:lang w:val="en-US"/>
        </w:rPr>
        <w:t xml:space="preserve">. </w:t>
      </w:r>
      <w:r w:rsidRPr="007126FF">
        <w:rPr>
          <w:i/>
          <w:iCs/>
          <w:lang w:val="en-US"/>
        </w:rPr>
        <w:t>Journal of Contemporary Brachytherapy</w:t>
      </w:r>
      <w:r w:rsidRPr="007126FF">
        <w:rPr>
          <w:lang w:val="en-US"/>
        </w:rPr>
        <w:t>. 2017;9(1):59-65.</w:t>
      </w:r>
    </w:p>
    <w:p w14:paraId="1DA55473" w14:textId="77777777" w:rsidR="009574C6" w:rsidRPr="007126FF" w:rsidRDefault="00E223CA" w:rsidP="00610AC2">
      <w:pPr>
        <w:jc w:val="both"/>
        <w:rPr>
          <w:lang w:val="en-US"/>
        </w:rPr>
      </w:pPr>
      <w:bookmarkStart w:id="726" w:name="ref-gecestrohandbook2002"/>
      <w:bookmarkEnd w:id="724"/>
      <w:r w:rsidRPr="007126FF">
        <w:rPr>
          <w:lang w:val="en-US"/>
        </w:rPr>
        <w:t xml:space="preserve">102. </w:t>
      </w:r>
      <w:r w:rsidRPr="007126FF">
        <w:rPr>
          <w:lang w:val="en-US"/>
        </w:rPr>
        <w:tab/>
      </w:r>
      <w:proofErr w:type="spellStart"/>
      <w:r w:rsidRPr="007126FF">
        <w:rPr>
          <w:lang w:val="en-US"/>
        </w:rPr>
        <w:t>Gerbaulet</w:t>
      </w:r>
      <w:proofErr w:type="spellEnd"/>
      <w:r w:rsidRPr="007126FF">
        <w:rPr>
          <w:lang w:val="en-US"/>
        </w:rPr>
        <w:t xml:space="preserve"> A. </w:t>
      </w:r>
      <w:r w:rsidRPr="007126FF">
        <w:rPr>
          <w:i/>
          <w:iCs/>
          <w:lang w:val="en-US"/>
        </w:rPr>
        <w:t xml:space="preserve">The </w:t>
      </w:r>
      <w:proofErr w:type="spellStart"/>
      <w:r w:rsidRPr="007126FF">
        <w:rPr>
          <w:i/>
          <w:iCs/>
          <w:lang w:val="en-US"/>
        </w:rPr>
        <w:t>Gec</w:t>
      </w:r>
      <w:proofErr w:type="spellEnd"/>
      <w:r w:rsidRPr="007126FF">
        <w:rPr>
          <w:i/>
          <w:iCs/>
          <w:lang w:val="en-US"/>
        </w:rPr>
        <w:t xml:space="preserve"> Estro Handbook of Brachytherapy</w:t>
      </w:r>
      <w:r w:rsidRPr="007126FF">
        <w:rPr>
          <w:lang w:val="en-US"/>
        </w:rPr>
        <w:t>. ESTRO; 2010.</w:t>
      </w:r>
    </w:p>
    <w:p w14:paraId="6AA5737A" w14:textId="77777777" w:rsidR="009574C6" w:rsidRPr="007126FF" w:rsidRDefault="00E223CA" w:rsidP="00610AC2">
      <w:pPr>
        <w:jc w:val="both"/>
        <w:rPr>
          <w:lang w:val="en-US"/>
        </w:rPr>
      </w:pPr>
      <w:bookmarkStart w:id="727" w:name="ref-viswanathan2006"/>
      <w:bookmarkEnd w:id="726"/>
      <w:r w:rsidRPr="007126FF">
        <w:rPr>
          <w:lang w:val="en-US"/>
        </w:rPr>
        <w:t xml:space="preserve">103. </w:t>
      </w:r>
      <w:r w:rsidRPr="007126FF">
        <w:rPr>
          <w:lang w:val="en-US"/>
        </w:rPr>
        <w:tab/>
        <w:t xml:space="preserve">Viswanathan AN, Cormack R, Holloway CL, et al. Magnetic </w:t>
      </w:r>
      <w:proofErr w:type="spellStart"/>
      <w:r w:rsidRPr="007126FF">
        <w:rPr>
          <w:lang w:val="en-US"/>
        </w:rPr>
        <w:t>resonanceguided</w:t>
      </w:r>
      <w:proofErr w:type="spellEnd"/>
      <w:r w:rsidRPr="007126FF">
        <w:rPr>
          <w:lang w:val="en-US"/>
        </w:rPr>
        <w:t xml:space="preserve"> interstitial therapy for vaginal recurrence of endometrial cancer. </w:t>
      </w:r>
      <w:r w:rsidRPr="007126FF">
        <w:rPr>
          <w:i/>
          <w:iCs/>
          <w:lang w:val="en-US"/>
        </w:rPr>
        <w:t>International Journal of Radiation Oncology*Biology*Physics</w:t>
      </w:r>
      <w:r w:rsidRPr="007126FF">
        <w:rPr>
          <w:lang w:val="en-US"/>
        </w:rPr>
        <w:t>. 2006;66(1):91-99. doi:</w:t>
      </w:r>
      <w:r w:rsidR="00000000">
        <w:fldChar w:fldCharType="begin"/>
      </w:r>
      <w:r w:rsidR="00000000" w:rsidRPr="00383AA8">
        <w:rPr>
          <w:lang w:val="en-US"/>
          <w:rPrChange w:id="728" w:author="Antonio Otal Palacin" w:date="2023-11-18T17:49:00Z">
            <w:rPr/>
          </w:rPrChange>
        </w:rPr>
        <w:instrText>HYPERLINK "https://doi.org/10.1016/j.ijrobp.2006.04.037" \h</w:instrText>
      </w:r>
      <w:r w:rsidR="00000000">
        <w:fldChar w:fldCharType="separate"/>
      </w:r>
      <w:r w:rsidRPr="007126FF">
        <w:rPr>
          <w:rStyle w:val="Hipervnculo"/>
          <w:lang w:val="en-US"/>
        </w:rPr>
        <w:t>10.1016/j.ijrobp.2006.04.037</w:t>
      </w:r>
      <w:r w:rsidR="00000000">
        <w:rPr>
          <w:rStyle w:val="Hipervnculo"/>
          <w:lang w:val="en-US"/>
        </w:rPr>
        <w:fldChar w:fldCharType="end"/>
      </w:r>
    </w:p>
    <w:p w14:paraId="684BF5E5" w14:textId="77777777" w:rsidR="009574C6" w:rsidRPr="007126FF" w:rsidRDefault="00E223CA" w:rsidP="00610AC2">
      <w:pPr>
        <w:jc w:val="both"/>
        <w:rPr>
          <w:lang w:val="en-US"/>
        </w:rPr>
      </w:pPr>
      <w:bookmarkStart w:id="729" w:name="ref-fokdal2013"/>
      <w:bookmarkEnd w:id="727"/>
      <w:r w:rsidRPr="007126FF">
        <w:rPr>
          <w:lang w:val="en-US"/>
        </w:rPr>
        <w:t xml:space="preserve">104. </w:t>
      </w:r>
      <w:r w:rsidRPr="007126FF">
        <w:rPr>
          <w:lang w:val="en-US"/>
        </w:rPr>
        <w:tab/>
        <w:t xml:space="preserve">Fokdal L, Tanderup K, Hokland SB, et al. Clinical feasibility of combined intracavitary/interstitial brachytherapy in locally advanced cervical cancer employing MRI with a tandem/ring applicator in situ and virtual preplanning of the interstitial component. </w:t>
      </w:r>
      <w:r w:rsidRPr="007126FF">
        <w:rPr>
          <w:i/>
          <w:iCs/>
          <w:lang w:val="en-US"/>
        </w:rPr>
        <w:t>Radiotherapy and Oncology</w:t>
      </w:r>
      <w:r w:rsidRPr="007126FF">
        <w:rPr>
          <w:lang w:val="en-US"/>
        </w:rPr>
        <w:t>. 2013;107(1):63-68. doi:</w:t>
      </w:r>
      <w:r w:rsidR="00000000">
        <w:fldChar w:fldCharType="begin"/>
      </w:r>
      <w:r w:rsidR="00000000" w:rsidRPr="00383AA8">
        <w:rPr>
          <w:lang w:val="en-US"/>
          <w:rPrChange w:id="730" w:author="Antonio Otal Palacin" w:date="2023-11-18T17:49:00Z">
            <w:rPr/>
          </w:rPrChange>
        </w:rPr>
        <w:instrText>HYPERLINK "https://doi.org/10.1016/j.radonc.2013.01.010" \h</w:instrText>
      </w:r>
      <w:r w:rsidR="00000000">
        <w:fldChar w:fldCharType="separate"/>
      </w:r>
      <w:r w:rsidRPr="007126FF">
        <w:rPr>
          <w:rStyle w:val="Hipervnculo"/>
          <w:lang w:val="en-US"/>
        </w:rPr>
        <w:t>10.1016/j.radonc.2013.01.010</w:t>
      </w:r>
      <w:r w:rsidR="00000000">
        <w:rPr>
          <w:rStyle w:val="Hipervnculo"/>
          <w:lang w:val="en-US"/>
        </w:rPr>
        <w:fldChar w:fldCharType="end"/>
      </w:r>
    </w:p>
    <w:p w14:paraId="45254595" w14:textId="77777777" w:rsidR="009574C6" w:rsidRPr="007126FF" w:rsidRDefault="00E223CA" w:rsidP="00610AC2">
      <w:pPr>
        <w:jc w:val="both"/>
        <w:rPr>
          <w:lang w:val="en-US"/>
        </w:rPr>
      </w:pPr>
      <w:bookmarkStart w:id="731" w:name="ref-petric2014c"/>
      <w:bookmarkEnd w:id="729"/>
      <w:r w:rsidRPr="007126FF">
        <w:rPr>
          <w:lang w:val="en-US"/>
        </w:rPr>
        <w:t xml:space="preserve">105. </w:t>
      </w:r>
      <w:r w:rsidRPr="007126FF">
        <w:rPr>
          <w:lang w:val="en-US"/>
        </w:rPr>
        <w:tab/>
      </w:r>
      <w:r w:rsidRPr="00383AA8">
        <w:rPr>
          <w:lang w:val="en-US"/>
          <w:rPrChange w:id="732" w:author="Antonio Otal Palacin" w:date="2023-11-18T17:49:00Z">
            <w:rPr>
              <w:lang w:val="es-ES"/>
            </w:rPr>
          </w:rPrChange>
        </w:rPr>
        <w:t xml:space="preserve">Petric P, Hudej R, </w:t>
      </w:r>
      <w:proofErr w:type="spellStart"/>
      <w:r w:rsidRPr="00383AA8">
        <w:rPr>
          <w:lang w:val="en-US"/>
          <w:rPrChange w:id="733" w:author="Antonio Otal Palacin" w:date="2023-11-18T17:49:00Z">
            <w:rPr>
              <w:lang w:val="es-ES"/>
            </w:rPr>
          </w:rPrChange>
        </w:rPr>
        <w:t>Hanuna</w:t>
      </w:r>
      <w:proofErr w:type="spellEnd"/>
      <w:r w:rsidRPr="00383AA8">
        <w:rPr>
          <w:lang w:val="en-US"/>
          <w:rPrChange w:id="734" w:author="Antonio Otal Palacin" w:date="2023-11-18T17:49:00Z">
            <w:rPr>
              <w:lang w:val="es-ES"/>
            </w:rPr>
          </w:rPrChange>
        </w:rPr>
        <w:t xml:space="preserve"> O, et al. </w:t>
      </w:r>
      <w:r w:rsidRPr="007126FF">
        <w:rPr>
          <w:lang w:val="en-US"/>
        </w:rPr>
        <w:t xml:space="preserve">MRI-assisted cervix cancer brachytherapy pre-planning, based on application in paracervical </w:t>
      </w:r>
      <w:proofErr w:type="spellStart"/>
      <w:r w:rsidRPr="007126FF">
        <w:rPr>
          <w:lang w:val="en-US"/>
        </w:rPr>
        <w:t>anaesthesia</w:t>
      </w:r>
      <w:proofErr w:type="spellEnd"/>
      <w:r w:rsidRPr="007126FF">
        <w:rPr>
          <w:lang w:val="en-US"/>
        </w:rPr>
        <w:t xml:space="preserve">: final report. </w:t>
      </w:r>
      <w:r w:rsidRPr="007126FF">
        <w:rPr>
          <w:i/>
          <w:iCs/>
          <w:lang w:val="en-US"/>
        </w:rPr>
        <w:t>Radiology and Oncology</w:t>
      </w:r>
      <w:r w:rsidRPr="007126FF">
        <w:rPr>
          <w:lang w:val="en-US"/>
        </w:rPr>
        <w:t>. 2014;48(3):293-300. doi:</w:t>
      </w:r>
      <w:r w:rsidR="00000000">
        <w:fldChar w:fldCharType="begin"/>
      </w:r>
      <w:r w:rsidR="00000000" w:rsidRPr="00383AA8">
        <w:rPr>
          <w:lang w:val="en-US"/>
          <w:rPrChange w:id="735" w:author="Antonio Otal Palacin" w:date="2023-11-18T17:49:00Z">
            <w:rPr/>
          </w:rPrChange>
        </w:rPr>
        <w:instrText>HYPERLINK "https://doi.org/10.2478/raon-2014-0009" \h</w:instrText>
      </w:r>
      <w:r w:rsidR="00000000">
        <w:fldChar w:fldCharType="separate"/>
      </w:r>
      <w:r w:rsidRPr="007126FF">
        <w:rPr>
          <w:rStyle w:val="Hipervnculo"/>
          <w:lang w:val="en-US"/>
        </w:rPr>
        <w:t>10.2478/raon-2014-0009</w:t>
      </w:r>
      <w:r w:rsidR="00000000">
        <w:rPr>
          <w:rStyle w:val="Hipervnculo"/>
          <w:lang w:val="en-US"/>
        </w:rPr>
        <w:fldChar w:fldCharType="end"/>
      </w:r>
    </w:p>
    <w:p w14:paraId="41EB347A" w14:textId="77777777" w:rsidR="009574C6" w:rsidRPr="007126FF" w:rsidRDefault="00E223CA" w:rsidP="00610AC2">
      <w:pPr>
        <w:jc w:val="both"/>
        <w:rPr>
          <w:lang w:val="en-US"/>
        </w:rPr>
      </w:pPr>
      <w:bookmarkStart w:id="736" w:name="ref-ma2021"/>
      <w:bookmarkEnd w:id="731"/>
      <w:r w:rsidRPr="007126FF">
        <w:rPr>
          <w:lang w:val="en-US"/>
        </w:rPr>
        <w:t xml:space="preserve">106. </w:t>
      </w:r>
      <w:r w:rsidRPr="007126FF">
        <w:rPr>
          <w:lang w:val="en-US"/>
        </w:rPr>
        <w:tab/>
        <w:t xml:space="preserve">Ma CY, Zhou JY, Xu XT, et al. Deep learning-based auto-segmentation of clinical target volumes for radiotherapy treatment of cervical cancer. </w:t>
      </w:r>
      <w:r w:rsidRPr="007126FF">
        <w:rPr>
          <w:i/>
          <w:iCs/>
          <w:lang w:val="en-US"/>
        </w:rPr>
        <w:t>Journal of Applied Clinical Medical Physics</w:t>
      </w:r>
      <w:r w:rsidRPr="007126FF">
        <w:rPr>
          <w:lang w:val="en-US"/>
        </w:rPr>
        <w:t>. 2021;23(2). doi:</w:t>
      </w:r>
      <w:r w:rsidR="00000000">
        <w:fldChar w:fldCharType="begin"/>
      </w:r>
      <w:r w:rsidR="00000000" w:rsidRPr="00383AA8">
        <w:rPr>
          <w:lang w:val="en-US"/>
          <w:rPrChange w:id="737" w:author="Antonio Otal Palacin" w:date="2023-11-18T17:49:00Z">
            <w:rPr/>
          </w:rPrChange>
        </w:rPr>
        <w:instrText>HYPERLINK "https://doi.org/10.1002/acm2.13470" \h</w:instrText>
      </w:r>
      <w:r w:rsidR="00000000">
        <w:fldChar w:fldCharType="separate"/>
      </w:r>
      <w:r w:rsidRPr="007126FF">
        <w:rPr>
          <w:rStyle w:val="Hipervnculo"/>
          <w:lang w:val="en-US"/>
        </w:rPr>
        <w:t>10.1002/acm2.13470</w:t>
      </w:r>
      <w:r w:rsidR="00000000">
        <w:rPr>
          <w:rStyle w:val="Hipervnculo"/>
          <w:lang w:val="en-US"/>
        </w:rPr>
        <w:fldChar w:fldCharType="end"/>
      </w:r>
    </w:p>
    <w:p w14:paraId="774913DE" w14:textId="77777777" w:rsidR="009574C6" w:rsidRPr="007126FF" w:rsidRDefault="00E223CA" w:rsidP="00610AC2">
      <w:pPr>
        <w:jc w:val="both"/>
        <w:rPr>
          <w:lang w:val="en-US"/>
        </w:rPr>
      </w:pPr>
      <w:bookmarkStart w:id="738" w:name="ref-shi2021"/>
      <w:bookmarkEnd w:id="736"/>
      <w:r w:rsidRPr="007126FF">
        <w:rPr>
          <w:lang w:val="en-US"/>
        </w:rPr>
        <w:t xml:space="preserve">107. </w:t>
      </w:r>
      <w:r w:rsidRPr="007126FF">
        <w:rPr>
          <w:lang w:val="en-US"/>
        </w:rPr>
        <w:tab/>
        <w:t xml:space="preserve">Shi J, Ding X, Liu X, Li Y, Liang W, Wu J. Automatic clinical target volume delineation for cervical cancer in CT images using deep learning. </w:t>
      </w:r>
      <w:r w:rsidRPr="007126FF">
        <w:rPr>
          <w:i/>
          <w:iCs/>
          <w:lang w:val="en-US"/>
        </w:rPr>
        <w:t>Medical Physics</w:t>
      </w:r>
      <w:r w:rsidRPr="007126FF">
        <w:rPr>
          <w:lang w:val="en-US"/>
        </w:rPr>
        <w:t>. 2021;48(7):3968-3981. doi:</w:t>
      </w:r>
      <w:r w:rsidR="00000000">
        <w:fldChar w:fldCharType="begin"/>
      </w:r>
      <w:r w:rsidR="00000000" w:rsidRPr="00383AA8">
        <w:rPr>
          <w:lang w:val="en-US"/>
          <w:rPrChange w:id="739" w:author="Antonio Otal Palacin" w:date="2023-11-18T17:49:00Z">
            <w:rPr/>
          </w:rPrChange>
        </w:rPr>
        <w:instrText>HYPERLINK "https://doi.org/10.1002/mp.14898" \h</w:instrText>
      </w:r>
      <w:r w:rsidR="00000000">
        <w:fldChar w:fldCharType="separate"/>
      </w:r>
      <w:r w:rsidRPr="007126FF">
        <w:rPr>
          <w:rStyle w:val="Hipervnculo"/>
          <w:lang w:val="en-US"/>
        </w:rPr>
        <w:t>10.1002/mp.14898</w:t>
      </w:r>
      <w:r w:rsidR="00000000">
        <w:rPr>
          <w:rStyle w:val="Hipervnculo"/>
          <w:lang w:val="en-US"/>
        </w:rPr>
        <w:fldChar w:fldCharType="end"/>
      </w:r>
    </w:p>
    <w:p w14:paraId="498C2CE6" w14:textId="77777777" w:rsidR="009574C6" w:rsidRPr="007126FF" w:rsidRDefault="00E223CA" w:rsidP="00610AC2">
      <w:pPr>
        <w:jc w:val="both"/>
        <w:rPr>
          <w:lang w:val="en-US"/>
        </w:rPr>
      </w:pPr>
      <w:bookmarkStart w:id="740" w:name="ref-wang2020"/>
      <w:bookmarkEnd w:id="738"/>
      <w:r w:rsidRPr="007126FF">
        <w:rPr>
          <w:lang w:val="en-US"/>
        </w:rPr>
        <w:t xml:space="preserve">108. </w:t>
      </w:r>
      <w:r w:rsidRPr="007126FF">
        <w:rPr>
          <w:lang w:val="en-US"/>
        </w:rPr>
        <w:tab/>
        <w:t xml:space="preserve">Wang Z, Chang Y, Peng Z, et al. Evaluation of deep learning-based auto-segmentation algorithms for delineating clinical target volume and organs at risk involving data for 125 cervical cancer patients. </w:t>
      </w:r>
      <w:r w:rsidRPr="007126FF">
        <w:rPr>
          <w:i/>
          <w:iCs/>
          <w:lang w:val="en-US"/>
        </w:rPr>
        <w:t>Journal of Applied Clinical Medical Physics</w:t>
      </w:r>
      <w:r w:rsidRPr="007126FF">
        <w:rPr>
          <w:lang w:val="en-US"/>
        </w:rPr>
        <w:t>. 2020;21(12):272-279. doi:</w:t>
      </w:r>
      <w:r w:rsidR="00000000">
        <w:fldChar w:fldCharType="begin"/>
      </w:r>
      <w:r w:rsidR="00000000" w:rsidRPr="00383AA8">
        <w:rPr>
          <w:lang w:val="en-US"/>
          <w:rPrChange w:id="741" w:author="Antonio Otal Palacin" w:date="2023-11-18T17:49:00Z">
            <w:rPr/>
          </w:rPrChange>
        </w:rPr>
        <w:instrText>HYPERLINK "https://doi.org/10.1002/acm2.13097" \h</w:instrText>
      </w:r>
      <w:r w:rsidR="00000000">
        <w:fldChar w:fldCharType="separate"/>
      </w:r>
      <w:r w:rsidRPr="007126FF">
        <w:rPr>
          <w:rStyle w:val="Hipervnculo"/>
          <w:lang w:val="en-US"/>
        </w:rPr>
        <w:t>10.1002/acm2.13097</w:t>
      </w:r>
      <w:r w:rsidR="00000000">
        <w:rPr>
          <w:rStyle w:val="Hipervnculo"/>
          <w:lang w:val="en-US"/>
        </w:rPr>
        <w:fldChar w:fldCharType="end"/>
      </w:r>
    </w:p>
    <w:p w14:paraId="21A35A22" w14:textId="77777777" w:rsidR="009574C6" w:rsidRPr="007126FF" w:rsidRDefault="00E223CA" w:rsidP="00610AC2">
      <w:pPr>
        <w:jc w:val="both"/>
        <w:rPr>
          <w:lang w:val="en-US"/>
        </w:rPr>
      </w:pPr>
      <w:bookmarkStart w:id="742" w:name="ref-boulanger2021"/>
      <w:bookmarkEnd w:id="740"/>
      <w:r w:rsidRPr="007126FF">
        <w:rPr>
          <w:lang w:val="en-US"/>
        </w:rPr>
        <w:t xml:space="preserve">109. </w:t>
      </w:r>
      <w:r w:rsidRPr="007126FF">
        <w:rPr>
          <w:lang w:val="en-US"/>
        </w:rPr>
        <w:tab/>
        <w:t xml:space="preserve">Boulanger M, Nunes JC, </w:t>
      </w:r>
      <w:proofErr w:type="spellStart"/>
      <w:r w:rsidRPr="007126FF">
        <w:rPr>
          <w:lang w:val="en-US"/>
        </w:rPr>
        <w:t>Chourak</w:t>
      </w:r>
      <w:proofErr w:type="spellEnd"/>
      <w:r w:rsidRPr="007126FF">
        <w:rPr>
          <w:lang w:val="en-US"/>
        </w:rPr>
        <w:t xml:space="preserve"> H, et al. Deep learning methods to generate synthetic CT from MRI in radiotherapy: A literature review. </w:t>
      </w:r>
      <w:proofErr w:type="spellStart"/>
      <w:r w:rsidRPr="007126FF">
        <w:rPr>
          <w:i/>
          <w:iCs/>
          <w:lang w:val="en-US"/>
        </w:rPr>
        <w:t>Physica</w:t>
      </w:r>
      <w:proofErr w:type="spellEnd"/>
      <w:r w:rsidRPr="007126FF">
        <w:rPr>
          <w:i/>
          <w:iCs/>
          <w:lang w:val="en-US"/>
        </w:rPr>
        <w:t xml:space="preserve"> Medica</w:t>
      </w:r>
      <w:r w:rsidRPr="007126FF">
        <w:rPr>
          <w:lang w:val="en-US"/>
        </w:rPr>
        <w:t xml:space="preserve">. </w:t>
      </w:r>
      <w:proofErr w:type="gramStart"/>
      <w:r w:rsidRPr="007126FF">
        <w:rPr>
          <w:lang w:val="en-US"/>
        </w:rPr>
        <w:t>2021;89:265</w:t>
      </w:r>
      <w:proofErr w:type="gramEnd"/>
      <w:r w:rsidRPr="007126FF">
        <w:rPr>
          <w:lang w:val="en-US"/>
        </w:rPr>
        <w:t>-281. doi:</w:t>
      </w:r>
      <w:r w:rsidR="00000000">
        <w:fldChar w:fldCharType="begin"/>
      </w:r>
      <w:r w:rsidR="00000000" w:rsidRPr="00383AA8">
        <w:rPr>
          <w:lang w:val="en-US"/>
          <w:rPrChange w:id="743" w:author="Antonio Otal Palacin" w:date="2023-11-18T17:49:00Z">
            <w:rPr/>
          </w:rPrChange>
        </w:rPr>
        <w:instrText>HYPERLINK "https://doi.org/10.1016/j.ejmp.2021.07.027" \h</w:instrText>
      </w:r>
      <w:r w:rsidR="00000000">
        <w:fldChar w:fldCharType="separate"/>
      </w:r>
      <w:r w:rsidRPr="007126FF">
        <w:rPr>
          <w:rStyle w:val="Hipervnculo"/>
          <w:lang w:val="en-US"/>
        </w:rPr>
        <w:t>10.1016/j.ejmp.2021.07.027</w:t>
      </w:r>
      <w:r w:rsidR="00000000">
        <w:rPr>
          <w:rStyle w:val="Hipervnculo"/>
          <w:lang w:val="en-US"/>
        </w:rPr>
        <w:fldChar w:fldCharType="end"/>
      </w:r>
    </w:p>
    <w:p w14:paraId="12C59762" w14:textId="77777777" w:rsidR="009574C6" w:rsidRPr="007126FF" w:rsidRDefault="00E223CA" w:rsidP="00610AC2">
      <w:pPr>
        <w:jc w:val="both"/>
        <w:rPr>
          <w:lang w:val="en-US"/>
        </w:rPr>
      </w:pPr>
      <w:bookmarkStart w:id="744" w:name="ref-beld2018"/>
      <w:bookmarkEnd w:id="742"/>
      <w:r w:rsidRPr="007126FF">
        <w:rPr>
          <w:lang w:val="en-US"/>
        </w:rPr>
        <w:lastRenderedPageBreak/>
        <w:t xml:space="preserve">110. </w:t>
      </w:r>
      <w:r w:rsidRPr="007126FF">
        <w:rPr>
          <w:lang w:val="en-US"/>
        </w:rPr>
        <w:tab/>
        <w:t xml:space="preserve">Beld E, </w:t>
      </w:r>
      <w:proofErr w:type="spellStart"/>
      <w:r w:rsidRPr="007126FF">
        <w:rPr>
          <w:lang w:val="en-US"/>
        </w:rPr>
        <w:t>Moerland</w:t>
      </w:r>
      <w:proofErr w:type="spellEnd"/>
      <w:r w:rsidRPr="007126FF">
        <w:rPr>
          <w:lang w:val="en-US"/>
        </w:rPr>
        <w:t xml:space="preserve"> MA, Zijlstra F, </w:t>
      </w:r>
      <w:proofErr w:type="spellStart"/>
      <w:r w:rsidRPr="007126FF">
        <w:rPr>
          <w:lang w:val="en-US"/>
        </w:rPr>
        <w:t>Viergever</w:t>
      </w:r>
      <w:proofErr w:type="spellEnd"/>
      <w:r w:rsidRPr="007126FF">
        <w:rPr>
          <w:lang w:val="en-US"/>
        </w:rPr>
        <w:t xml:space="preserve"> MA, </w:t>
      </w:r>
      <w:proofErr w:type="spellStart"/>
      <w:r w:rsidRPr="007126FF">
        <w:rPr>
          <w:lang w:val="en-US"/>
        </w:rPr>
        <w:t>Lagendijk</w:t>
      </w:r>
      <w:proofErr w:type="spellEnd"/>
      <w:r w:rsidRPr="007126FF">
        <w:rPr>
          <w:lang w:val="en-US"/>
        </w:rPr>
        <w:t xml:space="preserve"> JJW, </w:t>
      </w:r>
      <w:proofErr w:type="spellStart"/>
      <w:r w:rsidRPr="007126FF">
        <w:rPr>
          <w:lang w:val="en-US"/>
        </w:rPr>
        <w:t>Seevinck</w:t>
      </w:r>
      <w:proofErr w:type="spellEnd"/>
      <w:r w:rsidRPr="007126FF">
        <w:rPr>
          <w:lang w:val="en-US"/>
        </w:rPr>
        <w:t xml:space="preserve"> PR. MR-based source localization for MR-guided HDR brachytherapy. </w:t>
      </w:r>
      <w:r w:rsidRPr="007126FF">
        <w:rPr>
          <w:i/>
          <w:iCs/>
          <w:lang w:val="en-US"/>
        </w:rPr>
        <w:t>Physics in Medicine &amp; Biology</w:t>
      </w:r>
      <w:r w:rsidRPr="007126FF">
        <w:rPr>
          <w:lang w:val="en-US"/>
        </w:rPr>
        <w:t>. 2018;63(8):085002. doi:</w:t>
      </w:r>
      <w:r w:rsidR="00000000">
        <w:fldChar w:fldCharType="begin"/>
      </w:r>
      <w:r w:rsidR="00000000" w:rsidRPr="00383AA8">
        <w:rPr>
          <w:lang w:val="en-US"/>
          <w:rPrChange w:id="745" w:author="Antonio Otal Palacin" w:date="2023-11-18T17:49:00Z">
            <w:rPr/>
          </w:rPrChange>
        </w:rPr>
        <w:instrText>HYPERLINK "https://doi.org/10.1088/1361-6560/aab50b" \h</w:instrText>
      </w:r>
      <w:r w:rsidR="00000000">
        <w:fldChar w:fldCharType="separate"/>
      </w:r>
      <w:r w:rsidRPr="007126FF">
        <w:rPr>
          <w:rStyle w:val="Hipervnculo"/>
          <w:lang w:val="en-US"/>
        </w:rPr>
        <w:t>10.1088/1361-6560/aab50b</w:t>
      </w:r>
      <w:r w:rsidR="00000000">
        <w:rPr>
          <w:rStyle w:val="Hipervnculo"/>
          <w:lang w:val="en-US"/>
        </w:rPr>
        <w:fldChar w:fldCharType="end"/>
      </w:r>
    </w:p>
    <w:p w14:paraId="414D3396" w14:textId="77777777" w:rsidR="009574C6" w:rsidRPr="007126FF" w:rsidRDefault="00E223CA" w:rsidP="00610AC2">
      <w:pPr>
        <w:jc w:val="both"/>
        <w:rPr>
          <w:lang w:val="en-US"/>
        </w:rPr>
      </w:pPr>
      <w:bookmarkStart w:id="746" w:name="ref-bert2016"/>
      <w:bookmarkEnd w:id="744"/>
      <w:r w:rsidRPr="007126FF">
        <w:rPr>
          <w:lang w:val="en-US"/>
        </w:rPr>
        <w:t xml:space="preserve">111. </w:t>
      </w:r>
      <w:r w:rsidRPr="007126FF">
        <w:rPr>
          <w:lang w:val="en-US"/>
        </w:rPr>
        <w:tab/>
        <w:t xml:space="preserve">Bert C, Kellermeier M, Tanderup K. Electromagnetic tracking for treatment verification in interstitial brachytherapy. </w:t>
      </w:r>
      <w:r w:rsidRPr="007126FF">
        <w:rPr>
          <w:i/>
          <w:iCs/>
          <w:lang w:val="en-US"/>
        </w:rPr>
        <w:t>Journal of Contemporary Brachytherapy</w:t>
      </w:r>
      <w:r w:rsidRPr="007126FF">
        <w:rPr>
          <w:lang w:val="en-US"/>
        </w:rPr>
        <w:t xml:space="preserve">. </w:t>
      </w:r>
      <w:proofErr w:type="gramStart"/>
      <w:r w:rsidRPr="007126FF">
        <w:rPr>
          <w:lang w:val="en-US"/>
        </w:rPr>
        <w:t>2016;5:448</w:t>
      </w:r>
      <w:proofErr w:type="gramEnd"/>
      <w:r w:rsidRPr="007126FF">
        <w:rPr>
          <w:lang w:val="en-US"/>
        </w:rPr>
        <w:t>-453. doi:</w:t>
      </w:r>
      <w:r w:rsidR="00000000">
        <w:fldChar w:fldCharType="begin"/>
      </w:r>
      <w:r w:rsidR="00000000" w:rsidRPr="00383AA8">
        <w:rPr>
          <w:lang w:val="en-US"/>
          <w:rPrChange w:id="747" w:author="Antonio Otal Palacin" w:date="2023-11-18T17:49:00Z">
            <w:rPr/>
          </w:rPrChange>
        </w:rPr>
        <w:instrText>HYPERLINK "https://doi.org/10.5114/jcb.2016.63356" \h</w:instrText>
      </w:r>
      <w:r w:rsidR="00000000">
        <w:fldChar w:fldCharType="separate"/>
      </w:r>
      <w:r w:rsidRPr="007126FF">
        <w:rPr>
          <w:rStyle w:val="Hipervnculo"/>
          <w:lang w:val="en-US"/>
        </w:rPr>
        <w:t>10.5114/jcb.2016.63356</w:t>
      </w:r>
      <w:r w:rsidR="00000000">
        <w:rPr>
          <w:rStyle w:val="Hipervnculo"/>
          <w:lang w:val="en-US"/>
        </w:rPr>
        <w:fldChar w:fldCharType="end"/>
      </w:r>
    </w:p>
    <w:p w14:paraId="49C0E90B" w14:textId="77777777" w:rsidR="009574C6" w:rsidRPr="007126FF" w:rsidRDefault="00E223CA" w:rsidP="00610AC2">
      <w:pPr>
        <w:jc w:val="both"/>
        <w:rPr>
          <w:lang w:val="en-US"/>
        </w:rPr>
      </w:pPr>
      <w:bookmarkStart w:id="748" w:name="ref-vanheerden2021"/>
      <w:bookmarkEnd w:id="746"/>
      <w:r w:rsidRPr="007126FF">
        <w:rPr>
          <w:lang w:val="en-US"/>
        </w:rPr>
        <w:t xml:space="preserve">112. </w:t>
      </w:r>
      <w:r w:rsidRPr="007126FF">
        <w:rPr>
          <w:lang w:val="en-US"/>
        </w:rPr>
        <w:tab/>
        <w:t xml:space="preserve">Heerden L van, </w:t>
      </w:r>
      <w:proofErr w:type="spellStart"/>
      <w:r w:rsidRPr="007126FF">
        <w:rPr>
          <w:lang w:val="en-US"/>
        </w:rPr>
        <w:t>Schiphof</w:t>
      </w:r>
      <w:proofErr w:type="spellEnd"/>
      <w:r w:rsidRPr="007126FF">
        <w:rPr>
          <w:lang w:val="en-US"/>
        </w:rPr>
        <w:t xml:space="preserve">-Godart J, </w:t>
      </w:r>
      <w:proofErr w:type="spellStart"/>
      <w:r w:rsidRPr="007126FF">
        <w:rPr>
          <w:lang w:val="en-US"/>
        </w:rPr>
        <w:t>Christianen</w:t>
      </w:r>
      <w:proofErr w:type="spellEnd"/>
      <w:r w:rsidRPr="007126FF">
        <w:rPr>
          <w:lang w:val="en-US"/>
        </w:rPr>
        <w:t xml:space="preserve"> M, et al. Accuracy of dwell position detection with a combined electromagnetic tracking brachytherapy system for treatment verification in pelvic brachytherapy. </w:t>
      </w:r>
      <w:r w:rsidRPr="007126FF">
        <w:rPr>
          <w:i/>
          <w:iCs/>
          <w:lang w:val="en-US"/>
        </w:rPr>
        <w:t>Radiotherapy and Oncology</w:t>
      </w:r>
      <w:r w:rsidRPr="007126FF">
        <w:rPr>
          <w:lang w:val="en-US"/>
        </w:rPr>
        <w:t xml:space="preserve">. </w:t>
      </w:r>
      <w:proofErr w:type="gramStart"/>
      <w:r w:rsidRPr="007126FF">
        <w:rPr>
          <w:lang w:val="en-US"/>
        </w:rPr>
        <w:t>2021;154:249</w:t>
      </w:r>
      <w:proofErr w:type="gramEnd"/>
      <w:r w:rsidRPr="007126FF">
        <w:rPr>
          <w:lang w:val="en-US"/>
        </w:rPr>
        <w:t>-254. doi:</w:t>
      </w:r>
      <w:r w:rsidR="00000000">
        <w:fldChar w:fldCharType="begin"/>
      </w:r>
      <w:r w:rsidR="00000000" w:rsidRPr="00383AA8">
        <w:rPr>
          <w:lang w:val="en-US"/>
          <w:rPrChange w:id="749" w:author="Antonio Otal Palacin" w:date="2023-11-18T17:49:00Z">
            <w:rPr/>
          </w:rPrChange>
        </w:rPr>
        <w:instrText>HYPERLINK "https://doi.org/10.1016/j.radonc.2020.09.061" \h</w:instrText>
      </w:r>
      <w:r w:rsidR="00000000">
        <w:fldChar w:fldCharType="separate"/>
      </w:r>
      <w:r w:rsidRPr="007126FF">
        <w:rPr>
          <w:rStyle w:val="Hipervnculo"/>
          <w:lang w:val="en-US"/>
        </w:rPr>
        <w:t>10.1016/j.radonc.2020.09.061</w:t>
      </w:r>
      <w:r w:rsidR="00000000">
        <w:rPr>
          <w:rStyle w:val="Hipervnculo"/>
          <w:lang w:val="en-US"/>
        </w:rPr>
        <w:fldChar w:fldCharType="end"/>
      </w:r>
    </w:p>
    <w:p w14:paraId="08B925E3" w14:textId="77777777" w:rsidR="009574C6" w:rsidRPr="007126FF" w:rsidRDefault="00E223CA" w:rsidP="00610AC2">
      <w:pPr>
        <w:jc w:val="both"/>
        <w:rPr>
          <w:lang w:val="en-US"/>
        </w:rPr>
      </w:pPr>
      <w:bookmarkStart w:id="750" w:name="ref-richart2018a"/>
      <w:bookmarkEnd w:id="748"/>
      <w:r w:rsidRPr="00383AA8">
        <w:rPr>
          <w:lang w:val="es-ES"/>
          <w:rPrChange w:id="751" w:author="Antonio Otal Palacin" w:date="2023-11-18T17:49:00Z">
            <w:rPr>
              <w:lang w:val="en-US"/>
            </w:rPr>
          </w:rPrChange>
        </w:rPr>
        <w:t xml:space="preserve">113. </w:t>
      </w:r>
      <w:r w:rsidRPr="00383AA8">
        <w:rPr>
          <w:lang w:val="es-ES"/>
          <w:rPrChange w:id="752" w:author="Antonio Otal Palacin" w:date="2023-11-18T17:49:00Z">
            <w:rPr>
              <w:lang w:val="en-US"/>
            </w:rPr>
          </w:rPrChange>
        </w:rPr>
        <w:tab/>
      </w:r>
      <w:proofErr w:type="spellStart"/>
      <w:r w:rsidRPr="009D45E6">
        <w:rPr>
          <w:lang w:val="es-ES"/>
        </w:rPr>
        <w:t>Richart</w:t>
      </w:r>
      <w:proofErr w:type="spellEnd"/>
      <w:r w:rsidRPr="009D45E6">
        <w:rPr>
          <w:lang w:val="es-ES"/>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rsidR="00000000">
        <w:fldChar w:fldCharType="begin"/>
      </w:r>
      <w:r w:rsidR="00000000" w:rsidRPr="00383AA8">
        <w:rPr>
          <w:lang w:val="en-US"/>
          <w:rPrChange w:id="753" w:author="Antonio Otal Palacin" w:date="2023-11-18T17:49:00Z">
            <w:rPr/>
          </w:rPrChange>
        </w:rPr>
        <w:instrText>HYPERLINK "https://doi.org/10.1016/j.rpor.2018.06.005" \h</w:instrText>
      </w:r>
      <w:r w:rsidR="00000000">
        <w:fldChar w:fldCharType="separate"/>
      </w:r>
      <w:r w:rsidRPr="007126FF">
        <w:rPr>
          <w:rStyle w:val="Hipervnculo"/>
          <w:lang w:val="en-US"/>
        </w:rPr>
        <w:t>10.1016/j.rpor.2018.06.005</w:t>
      </w:r>
      <w:r w:rsidR="00000000">
        <w:rPr>
          <w:rStyle w:val="Hipervnculo"/>
          <w:lang w:val="en-US"/>
        </w:rPr>
        <w:fldChar w:fldCharType="end"/>
      </w:r>
    </w:p>
    <w:p w14:paraId="41EF359B" w14:textId="77777777" w:rsidR="009574C6" w:rsidRDefault="00E223CA" w:rsidP="00610AC2">
      <w:pPr>
        <w:jc w:val="both"/>
      </w:pPr>
      <w:bookmarkStart w:id="754" w:name="ref-otal2019_plastic"/>
      <w:bookmarkEnd w:id="750"/>
      <w:r w:rsidRPr="007126FF">
        <w:rPr>
          <w:lang w:val="en-US"/>
        </w:rPr>
        <w:t xml:space="preserve">114. </w:t>
      </w:r>
      <w:r w:rsidRPr="007126FF">
        <w:rPr>
          <w:lang w:val="en-US"/>
        </w:rPr>
        <w:tab/>
        <w:t xml:space="preserve">Otal A, </w:t>
      </w:r>
      <w:proofErr w:type="spellStart"/>
      <w:r w:rsidRPr="007126FF">
        <w:rPr>
          <w:lang w:val="en-US"/>
        </w:rPr>
        <w:t>Vijande</w:t>
      </w:r>
      <w:proofErr w:type="spellEnd"/>
      <w:r w:rsidRPr="007126FF">
        <w:rPr>
          <w:lang w:val="en-US"/>
        </w:rPr>
        <w:t xml:space="preserve"> J, Ballester F, et al. Novel Semi-Automatic Reconstruction Method for Plastic </w:t>
      </w:r>
      <w:proofErr w:type="spellStart"/>
      <w:r w:rsidRPr="007126FF">
        <w:rPr>
          <w:lang w:val="en-US"/>
        </w:rPr>
        <w:t>Gynaecological</w:t>
      </w:r>
      <w:proofErr w:type="spellEnd"/>
      <w:r w:rsidRPr="007126FF">
        <w:rPr>
          <w:lang w:val="en-US"/>
        </w:rPr>
        <w:t xml:space="preserve"> Applicators. </w:t>
      </w:r>
      <w:r>
        <w:rPr>
          <w:i/>
          <w:iCs/>
        </w:rPr>
        <w:t xml:space="preserve">Medical </w:t>
      </w:r>
      <w:proofErr w:type="spellStart"/>
      <w:r>
        <w:rPr>
          <w:i/>
          <w:iCs/>
        </w:rPr>
        <w:t>Physics</w:t>
      </w:r>
      <w:proofErr w:type="spellEnd"/>
      <w:r>
        <w:t>. 2019;46(6):e231-e232. doi:</w:t>
      </w:r>
      <w:hyperlink r:id="rId59">
        <w:r>
          <w:rPr>
            <w:rStyle w:val="Hipervnculo"/>
          </w:rPr>
          <w:t>10.1002/mp.13589</w:t>
        </w:r>
      </w:hyperlink>
    </w:p>
    <w:p w14:paraId="10E8415F" w14:textId="77777777" w:rsidR="009574C6" w:rsidRPr="007126FF" w:rsidRDefault="00E223CA" w:rsidP="00610AC2">
      <w:pPr>
        <w:jc w:val="both"/>
        <w:rPr>
          <w:lang w:val="en-US"/>
        </w:rPr>
      </w:pPr>
      <w:bookmarkStart w:id="755" w:name="ref-otal2019_metal"/>
      <w:bookmarkEnd w:id="754"/>
      <w:r>
        <w:t xml:space="preserve">115. </w:t>
      </w:r>
      <w:r>
        <w:tab/>
        <w:t xml:space="preserve">Otal A, Vijande J, Ballester F, et al. </w:t>
      </w:r>
      <w:r w:rsidRPr="007126FF">
        <w:rPr>
          <w:lang w:val="en-US"/>
        </w:rPr>
        <w:t xml:space="preserve">Characterization of a </w:t>
      </w:r>
      <w:proofErr w:type="spellStart"/>
      <w:r w:rsidRPr="007126FF">
        <w:rPr>
          <w:lang w:val="en-US"/>
        </w:rPr>
        <w:t>Gynaecological</w:t>
      </w:r>
      <w:proofErr w:type="spellEnd"/>
      <w:r w:rsidRPr="007126FF">
        <w:rPr>
          <w:lang w:val="en-US"/>
        </w:rPr>
        <w:t xml:space="preserve"> Titanium Applicator for Direct Reconstruction On MRI. </w:t>
      </w:r>
      <w:r w:rsidRPr="007126FF">
        <w:rPr>
          <w:i/>
          <w:iCs/>
          <w:lang w:val="en-US"/>
        </w:rPr>
        <w:t>Medical Physics</w:t>
      </w:r>
      <w:r w:rsidRPr="007126FF">
        <w:rPr>
          <w:lang w:val="en-US"/>
        </w:rPr>
        <w:t>. 2019;46(6</w:t>
      </w:r>
      <w:proofErr w:type="gramStart"/>
      <w:r w:rsidRPr="007126FF">
        <w:rPr>
          <w:lang w:val="en-US"/>
        </w:rPr>
        <w:t>):e</w:t>
      </w:r>
      <w:proofErr w:type="gramEnd"/>
      <w:r w:rsidRPr="007126FF">
        <w:rPr>
          <w:lang w:val="en-US"/>
        </w:rPr>
        <w:t>162-e163. doi:</w:t>
      </w:r>
      <w:r w:rsidR="00000000">
        <w:fldChar w:fldCharType="begin"/>
      </w:r>
      <w:r w:rsidR="00000000" w:rsidRPr="00383AA8">
        <w:rPr>
          <w:lang w:val="en-US"/>
          <w:rPrChange w:id="756" w:author="Antonio Otal Palacin" w:date="2023-11-18T17:49:00Z">
            <w:rPr/>
          </w:rPrChange>
        </w:rPr>
        <w:instrText>HYPERLINK "https://doi.org/10.1002/mp.13589" \h</w:instrText>
      </w:r>
      <w:r w:rsidR="00000000">
        <w:fldChar w:fldCharType="separate"/>
      </w:r>
      <w:r w:rsidRPr="007126FF">
        <w:rPr>
          <w:rStyle w:val="Hipervnculo"/>
          <w:lang w:val="en-US"/>
        </w:rPr>
        <w:t>10.1002/mp.13589</w:t>
      </w:r>
      <w:r w:rsidR="00000000">
        <w:rPr>
          <w:rStyle w:val="Hipervnculo"/>
          <w:lang w:val="en-US"/>
        </w:rPr>
        <w:fldChar w:fldCharType="end"/>
      </w:r>
    </w:p>
    <w:p w14:paraId="3920869F" w14:textId="77777777" w:rsidR="009574C6" w:rsidRPr="007126FF" w:rsidRDefault="00E223CA" w:rsidP="00610AC2">
      <w:pPr>
        <w:jc w:val="both"/>
        <w:rPr>
          <w:lang w:val="en-US"/>
        </w:rPr>
      </w:pPr>
      <w:bookmarkStart w:id="757" w:name="ref-otal2021"/>
      <w:bookmarkEnd w:id="755"/>
      <w:r w:rsidRPr="007126FF">
        <w:rPr>
          <w:lang w:val="en-US"/>
        </w:rPr>
        <w:t xml:space="preserve">116. </w:t>
      </w:r>
      <w:r w:rsidRPr="007126FF">
        <w:rPr>
          <w:lang w:val="en-US"/>
        </w:rPr>
        <w:tab/>
        <w:t xml:space="preserve">Otal A. PHSOR02Presentation Time: 10:05 AM. </w:t>
      </w:r>
      <w:r w:rsidRPr="007126FF">
        <w:rPr>
          <w:i/>
          <w:iCs/>
          <w:lang w:val="en-US"/>
        </w:rPr>
        <w:t>Brachytherapy</w:t>
      </w:r>
      <w:r w:rsidRPr="007126FF">
        <w:rPr>
          <w:lang w:val="en-US"/>
        </w:rPr>
        <w:t>. 2021;20(3</w:t>
      </w:r>
      <w:proofErr w:type="gramStart"/>
      <w:r w:rsidRPr="007126FF">
        <w:rPr>
          <w:lang w:val="en-US"/>
        </w:rPr>
        <w:t>):S</w:t>
      </w:r>
      <w:proofErr w:type="gramEnd"/>
      <w:r w:rsidRPr="007126FF">
        <w:rPr>
          <w:lang w:val="en-US"/>
        </w:rPr>
        <w:t>2. doi:</w:t>
      </w:r>
      <w:r w:rsidR="00000000">
        <w:fldChar w:fldCharType="begin"/>
      </w:r>
      <w:r w:rsidR="00000000" w:rsidRPr="00383AA8">
        <w:rPr>
          <w:lang w:val="en-US"/>
          <w:rPrChange w:id="758" w:author="Antonio Otal Palacin" w:date="2023-11-18T17:49:00Z">
            <w:rPr/>
          </w:rPrChange>
        </w:rPr>
        <w:instrText>HYPERLINK "https://doi.org/10.1016/j.brachy.2021.05.043" \h</w:instrText>
      </w:r>
      <w:r w:rsidR="00000000">
        <w:fldChar w:fldCharType="separate"/>
      </w:r>
      <w:r w:rsidRPr="007126FF">
        <w:rPr>
          <w:rStyle w:val="Hipervnculo"/>
          <w:lang w:val="en-US"/>
        </w:rPr>
        <w:t>10.1016/j.brachy.2021.05.043</w:t>
      </w:r>
      <w:r w:rsidR="00000000">
        <w:rPr>
          <w:rStyle w:val="Hipervnculo"/>
          <w:lang w:val="en-US"/>
        </w:rPr>
        <w:fldChar w:fldCharType="end"/>
      </w:r>
    </w:p>
    <w:p w14:paraId="2FD94293" w14:textId="77777777" w:rsidR="009574C6" w:rsidRDefault="00E223CA" w:rsidP="00610AC2">
      <w:pPr>
        <w:jc w:val="both"/>
      </w:pPr>
      <w:bookmarkStart w:id="759" w:name="ref-fedorov2012"/>
      <w:bookmarkEnd w:id="757"/>
      <w:r w:rsidRPr="007126FF">
        <w:rPr>
          <w:lang w:val="en-US"/>
        </w:rPr>
        <w:t xml:space="preserve">117. </w:t>
      </w:r>
      <w:r w:rsidRPr="007126FF">
        <w:rPr>
          <w:lang w:val="en-US"/>
        </w:rPr>
        <w:tab/>
        <w:t xml:space="preserve">Fedorov A, </w:t>
      </w:r>
      <w:proofErr w:type="spellStart"/>
      <w:r w:rsidRPr="007126FF">
        <w:rPr>
          <w:lang w:val="en-US"/>
        </w:rPr>
        <w:t>Beichel</w:t>
      </w:r>
      <w:proofErr w:type="spellEnd"/>
      <w:r w:rsidRPr="007126FF">
        <w:rPr>
          <w:lang w:val="en-US"/>
        </w:rPr>
        <w:t xml:space="preserve"> R, Kalpathy-Cramer J, et al. 3D Slicer as an image computing platform for the Quantitative Imaging Network. </w:t>
      </w:r>
      <w:proofErr w:type="spellStart"/>
      <w:r>
        <w:rPr>
          <w:i/>
          <w:iCs/>
        </w:rPr>
        <w:t>Magnetic</w:t>
      </w:r>
      <w:proofErr w:type="spellEnd"/>
      <w:r>
        <w:rPr>
          <w:i/>
          <w:iCs/>
        </w:rPr>
        <w:t xml:space="preserve"> </w:t>
      </w:r>
      <w:proofErr w:type="spellStart"/>
      <w:r>
        <w:rPr>
          <w:i/>
          <w:iCs/>
        </w:rPr>
        <w:t>Resonance</w:t>
      </w:r>
      <w:proofErr w:type="spellEnd"/>
      <w:r>
        <w:rPr>
          <w:i/>
          <w:iCs/>
        </w:rPr>
        <w:t xml:space="preserve"> </w:t>
      </w:r>
      <w:proofErr w:type="spellStart"/>
      <w:r>
        <w:rPr>
          <w:i/>
          <w:iCs/>
        </w:rPr>
        <w:t>Imaging</w:t>
      </w:r>
      <w:proofErr w:type="spellEnd"/>
      <w:r>
        <w:t>. 2012;30(9):1323-1341. doi:</w:t>
      </w:r>
      <w:hyperlink r:id="rId60">
        <w:r>
          <w:rPr>
            <w:rStyle w:val="Hipervnculo"/>
          </w:rPr>
          <w:t>10.1016/j.mri.2012.05.001</w:t>
        </w:r>
      </w:hyperlink>
      <w:bookmarkEnd w:id="508"/>
      <w:bookmarkEnd w:id="510"/>
      <w:bookmarkEnd w:id="759"/>
    </w:p>
    <w:sectPr w:rsidR="009574C6" w:rsidSect="00E223CA">
      <w:headerReference w:type="default" r:id="rId61"/>
      <w:footerReference w:type="default" r:id="rId62"/>
      <w:pgSz w:w="11900" w:h="16840"/>
      <w:pgMar w:top="-2320" w:right="1701" w:bottom="1417" w:left="1560" w:header="7" w:footer="51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vier Vijande Asenjo" w:date="2023-11-16T13:37:00Z" w:initials="JVA">
    <w:p w14:paraId="55E126A8" w14:textId="6FDA2803" w:rsidR="00AC1B4D" w:rsidRDefault="00AC1B4D">
      <w:pPr>
        <w:pStyle w:val="Textocomentario"/>
      </w:pPr>
      <w:r>
        <w:rPr>
          <w:rStyle w:val="Refdecomentario"/>
        </w:rPr>
        <w:annotationRef/>
      </w:r>
      <w:r>
        <w:t>Tienes que añadir una tabla de abreviaturas al comienzo.</w:t>
      </w:r>
    </w:p>
  </w:comment>
  <w:comment w:id="9" w:author="Javier Vijande Asenjo" w:date="2023-11-16T08:50:00Z" w:initials="JVA">
    <w:p w14:paraId="2B881A5D" w14:textId="7E81B177" w:rsidR="00E223CA" w:rsidRDefault="00E223CA">
      <w:pPr>
        <w:pStyle w:val="Textocomentario"/>
      </w:pPr>
      <w:r>
        <w:rPr>
          <w:rStyle w:val="Refdecomentario"/>
        </w:rPr>
        <w:annotationRef/>
      </w:r>
      <w:r>
        <w:t>Yo creo que faltarían aquí algunas referencias para justificarlo.</w:t>
      </w:r>
    </w:p>
  </w:comment>
  <w:comment w:id="10" w:author="Antonio Otal Palacin" w:date="2023-11-18T17:49:00Z" w:initials="AO">
    <w:p w14:paraId="57AE65F1" w14:textId="77777777" w:rsidR="00383AA8" w:rsidRDefault="00383AA8">
      <w:pPr>
        <w:pStyle w:val="Textocomentario"/>
      </w:pPr>
      <w:r>
        <w:rPr>
          <w:rStyle w:val="Refdecomentario"/>
        </w:rPr>
        <w:annotationRef/>
      </w:r>
      <w:r>
        <w:t xml:space="preserve">Pongo un par (Las añadiré más tarde en el word para que me salgan ordenadicas): </w:t>
      </w:r>
    </w:p>
    <w:p w14:paraId="5889C563" w14:textId="77777777" w:rsidR="00383AA8" w:rsidRDefault="00383AA8">
      <w:pPr>
        <w:pStyle w:val="Textocomentario"/>
      </w:pPr>
    </w:p>
    <w:p w14:paraId="386643F4" w14:textId="77777777" w:rsidR="00383AA8" w:rsidRDefault="00383AA8">
      <w:pPr>
        <w:pStyle w:val="Textocomentario"/>
      </w:pPr>
      <w:r>
        <w:rPr>
          <w:color w:val="1E1D1A"/>
          <w:highlight w:val="white"/>
        </w:rPr>
        <w:t>Viswanathan, A., Beriwal, S., Santos, J., Demanes, D., Gaffney, D., Hansen, J., … &amp; Erickson, B. (2012). American brachytherapy society consensus guidelines for locally advanced carcinoma of the cervix. part ii: high-dose-rate brachytherapy. Brachytherapy, 11(1), 47-52. https://doi.org/10.1016/j.brachy.2011.07.002</w:t>
      </w:r>
      <w:r>
        <w:t xml:space="preserve"> </w:t>
      </w:r>
    </w:p>
    <w:p w14:paraId="4649AB13" w14:textId="77777777" w:rsidR="00383AA8" w:rsidRDefault="00383AA8">
      <w:pPr>
        <w:pStyle w:val="Textocomentario"/>
      </w:pPr>
    </w:p>
    <w:p w14:paraId="03B089D3" w14:textId="77777777" w:rsidR="00383AA8" w:rsidRDefault="00383AA8" w:rsidP="00A71311">
      <w:pPr>
        <w:pStyle w:val="Textocomentario"/>
      </w:pPr>
      <w:r>
        <w:rPr>
          <w:color w:val="1E1D1A"/>
          <w:highlight w:val="white"/>
        </w:rPr>
        <w:t>Williamson, J. (2006). Brachytherapy technology and physics practice since 1950: a half-century of progress. Physics in Medicine and Biology, 51(13), R303-R325. https://doi.org/10.1088/0031-9155/51/13/r18</w:t>
      </w:r>
      <w:r>
        <w:t xml:space="preserve"> </w:t>
      </w:r>
      <w:r>
        <w:br/>
      </w:r>
    </w:p>
  </w:comment>
  <w:comment w:id="11" w:author="Javier Vijande Asenjo" w:date="2023-11-16T08:50:00Z" w:initials="JVA">
    <w:p w14:paraId="1469A889" w14:textId="6F1C9823" w:rsidR="005D7DA6" w:rsidRDefault="005D7DA6">
      <w:pPr>
        <w:pStyle w:val="Textocomentario"/>
      </w:pPr>
      <w:r>
        <w:rPr>
          <w:rStyle w:val="Refdecomentario"/>
        </w:rPr>
        <w:annotationRef/>
      </w:r>
      <w:r>
        <w:t>Clarificar indicando las proximidades de que, de la semilla, del aplicador……</w:t>
      </w:r>
    </w:p>
  </w:comment>
  <w:comment w:id="12" w:author="Antonio Otal Palacin" w:date="2023-11-18T17:53:00Z" w:initials="AO">
    <w:p w14:paraId="5AEEE2FC" w14:textId="77777777" w:rsidR="00383AA8" w:rsidRDefault="00383AA8" w:rsidP="002C384C">
      <w:pPr>
        <w:pStyle w:val="Textocomentario"/>
      </w:pPr>
      <w:r>
        <w:rPr>
          <w:rStyle w:val="Refdecomentario"/>
        </w:rPr>
        <w:annotationRef/>
      </w:r>
      <w:r>
        <w:t>A ver si con esto es suficiente</w:t>
      </w:r>
    </w:p>
  </w:comment>
  <w:comment w:id="20" w:author="Javier Vijande Asenjo" w:date="2023-11-16T08:51:00Z" w:initials="JVA">
    <w:p w14:paraId="6190B30E" w14:textId="720BFFA9" w:rsidR="005D7DA6" w:rsidRDefault="005D7DA6">
      <w:pPr>
        <w:pStyle w:val="Textocomentario"/>
      </w:pPr>
      <w:r>
        <w:rPr>
          <w:rStyle w:val="Refdecomentario"/>
        </w:rPr>
        <w:annotationRef/>
      </w:r>
      <w:r>
        <w:t>Lo mismo que antes, alguna referencia general haría falta.</w:t>
      </w:r>
    </w:p>
  </w:comment>
  <w:comment w:id="21" w:author="Antonio Otal Palacin" w:date="2023-11-18T18:22:00Z" w:initials="AO">
    <w:p w14:paraId="3492B673" w14:textId="77777777" w:rsidR="00DF100A" w:rsidRDefault="00DF100A">
      <w:pPr>
        <w:pStyle w:val="Textocomentario"/>
      </w:pPr>
      <w:r>
        <w:rPr>
          <w:rStyle w:val="Refdecomentario"/>
        </w:rPr>
        <w:annotationRef/>
      </w:r>
      <w:r>
        <w:t>A ver esta:</w:t>
      </w:r>
    </w:p>
    <w:p w14:paraId="7B6E2766" w14:textId="77777777" w:rsidR="00DF100A" w:rsidRDefault="00DF100A">
      <w:pPr>
        <w:pStyle w:val="Textocomentario"/>
      </w:pPr>
    </w:p>
    <w:p w14:paraId="7A4D074E" w14:textId="77777777" w:rsidR="00DF100A" w:rsidRDefault="00DF100A" w:rsidP="00F06773">
      <w:pPr>
        <w:pStyle w:val="Textocomentario"/>
      </w:pPr>
      <w:r>
        <w:rPr>
          <w:color w:val="666666"/>
          <w:highlight w:val="white"/>
        </w:rPr>
        <w:t>- Clinical Use of Brachytherapy. (2012). In Comprehensive Brachytherapy (pp. 276–281). CRC Press. https://doi.org/10.1201/b13075-26</w:t>
      </w:r>
      <w:r>
        <w:t xml:space="preserve"> </w:t>
      </w:r>
    </w:p>
  </w:comment>
  <w:comment w:id="24" w:author="Javier Vijande Asenjo" w:date="2023-11-16T09:24:00Z" w:initials="JVA">
    <w:p w14:paraId="5012B8AF" w14:textId="7D834DD2" w:rsidR="00313291" w:rsidRDefault="00313291">
      <w:pPr>
        <w:pStyle w:val="Textocomentario"/>
      </w:pPr>
      <w:r>
        <w:rPr>
          <w:rStyle w:val="Refdecomentario"/>
        </w:rPr>
        <w:annotationRef/>
      </w:r>
      <w:r>
        <w:t>Yo pondría quizás una figura anatómica o similar para centrar la discusión</w:t>
      </w:r>
    </w:p>
  </w:comment>
  <w:comment w:id="25" w:author="Antonio Otal Palacin" w:date="2023-11-18T19:21:00Z" w:initials="AO">
    <w:p w14:paraId="4C8B8446" w14:textId="77777777" w:rsidR="00590699" w:rsidRDefault="00590699" w:rsidP="0056529F">
      <w:pPr>
        <w:pStyle w:val="Textocomentario"/>
      </w:pPr>
      <w:r>
        <w:rPr>
          <w:rStyle w:val="Refdecomentario"/>
        </w:rPr>
        <w:annotationRef/>
      </w:r>
      <w:r>
        <w:t>He puesto un gráfico de la incidencia del cáncer de cérvix en el mundo. Como en las citas lo pondré en la nueva versión del manuscrito</w:t>
      </w:r>
    </w:p>
  </w:comment>
  <w:comment w:id="28" w:author="Javier Vijande Asenjo" w:date="2023-11-16T09:18:00Z" w:initials="JVA">
    <w:p w14:paraId="1E4C4929" w14:textId="4206A764" w:rsidR="00313291" w:rsidRDefault="00313291">
      <w:pPr>
        <w:pStyle w:val="Textocomentario"/>
      </w:pPr>
      <w:r>
        <w:rPr>
          <w:rStyle w:val="Refdecomentario"/>
        </w:rPr>
        <w:annotationRef/>
      </w:r>
      <w:r>
        <w:t>Lo mismo, alguna referencia generica le haria falta.</w:t>
      </w:r>
    </w:p>
  </w:comment>
  <w:comment w:id="29" w:author="Antonio Otal Palacin" w:date="2023-11-18T20:22:00Z" w:initials="AO">
    <w:p w14:paraId="7CDEE4BB" w14:textId="77777777" w:rsidR="00A246FD" w:rsidRDefault="00A246FD">
      <w:pPr>
        <w:pStyle w:val="Textocomentario"/>
      </w:pPr>
      <w:r>
        <w:rPr>
          <w:rStyle w:val="Refdecomentario"/>
        </w:rPr>
        <w:annotationRef/>
      </w:r>
      <w:r>
        <w:rPr>
          <w:lang w:val="es-ES"/>
        </w:rPr>
        <w:t>Pondré estas:</w:t>
      </w:r>
      <w:r>
        <w:rPr>
          <w:lang w:val="es-ES"/>
        </w:rPr>
        <w:br/>
      </w:r>
      <w:r>
        <w:rPr>
          <w:lang w:val="es-ES"/>
        </w:rPr>
        <w:br/>
      </w:r>
      <w:r>
        <w:rPr>
          <w:color w:val="666666"/>
          <w:highlight w:val="white"/>
          <w:lang w:val="es-ES"/>
        </w:rPr>
        <w:t> Introduction and Innovations in Brachytherapy. (2012). In Comprehensive Brachytherapy (pp. 32–37). CRC Press. https://doi.org/10.1201/b13075-9</w:t>
      </w:r>
      <w:r>
        <w:rPr>
          <w:lang w:val="es-ES"/>
        </w:rPr>
        <w:t xml:space="preserve"> </w:t>
      </w:r>
    </w:p>
    <w:p w14:paraId="0DF9D964" w14:textId="77777777" w:rsidR="00A246FD" w:rsidRDefault="00A246FD">
      <w:pPr>
        <w:pStyle w:val="Textocomentario"/>
      </w:pPr>
    </w:p>
    <w:p w14:paraId="060F2984" w14:textId="77777777" w:rsidR="00A246FD" w:rsidRDefault="00A246FD" w:rsidP="00AF02C4">
      <w:pPr>
        <w:pStyle w:val="Textocomentario"/>
      </w:pPr>
      <w:r>
        <w:rPr>
          <w:color w:val="1E1D1A"/>
          <w:highlight w:val="white"/>
        </w:rPr>
        <w:t>Aronowitz, J. N. (2015). Afterloading: the technique that rescued brachytherapy. International Journal of Radiation Oncology*Biology*Physics, 92(3), 479-487. https://doi.org/10.1016/j.ijrobp.2015.02.014</w:t>
      </w:r>
      <w:r>
        <w:t xml:space="preserve"> </w:t>
      </w:r>
    </w:p>
  </w:comment>
  <w:comment w:id="30" w:author="Javier Vijande Asenjo" w:date="2023-11-16T09:18:00Z" w:initials="JVA">
    <w:p w14:paraId="2BB0B869" w14:textId="656C6651" w:rsidR="00313291" w:rsidRDefault="00313291">
      <w:pPr>
        <w:pStyle w:val="Textocomentario"/>
      </w:pPr>
      <w:r>
        <w:rPr>
          <w:rStyle w:val="Refdecomentario"/>
        </w:rPr>
        <w:annotationRef/>
      </w:r>
      <w:r>
        <w:t>¿Qué tal robar una figura?</w:t>
      </w:r>
    </w:p>
  </w:comment>
  <w:comment w:id="31" w:author="Antonio Otal Palacin" w:date="2023-11-18T20:47:00Z" w:initials="AO">
    <w:p w14:paraId="282430B2" w14:textId="77777777" w:rsidR="007F0BDA" w:rsidRDefault="007F0BDA" w:rsidP="00DF3607">
      <w:pPr>
        <w:pStyle w:val="Textocomentario"/>
      </w:pPr>
      <w:r>
        <w:rPr>
          <w:rStyle w:val="Refdecomentario"/>
        </w:rPr>
        <w:annotationRef/>
      </w:r>
      <w:r>
        <w:t>He robado dos pero ya veremos si las podemos poner...</w:t>
      </w:r>
    </w:p>
  </w:comment>
  <w:comment w:id="61" w:author="Javier Vijande Asenjo" w:date="2023-11-16T09:25:00Z" w:initials="JVA">
    <w:p w14:paraId="2743D915" w14:textId="26D0DFF7" w:rsidR="00313291" w:rsidRDefault="00313291">
      <w:pPr>
        <w:pStyle w:val="Textocomentario"/>
      </w:pPr>
      <w:r>
        <w:rPr>
          <w:rStyle w:val="Refdecomentario"/>
        </w:rPr>
        <w:annotationRef/>
      </w:r>
      <w:r>
        <w:t>Queda un tanto raro porque no has dicho que es.</w:t>
      </w:r>
    </w:p>
  </w:comment>
  <w:comment w:id="62" w:author="Antonio Otal Palacin" w:date="2023-11-18T20:05:00Z" w:initials="AO">
    <w:p w14:paraId="3E6460EA" w14:textId="77777777" w:rsidR="003726F9" w:rsidRDefault="003726F9" w:rsidP="008F7E9E">
      <w:pPr>
        <w:pStyle w:val="Textocomentario"/>
      </w:pPr>
      <w:r>
        <w:rPr>
          <w:rStyle w:val="Refdecomentario"/>
        </w:rPr>
        <w:annotationRef/>
      </w:r>
      <w:r>
        <w:t>He añadido unos párrafos donde se definen los puntos A y B. También pondré una figura para apoyar la definición</w:t>
      </w:r>
    </w:p>
  </w:comment>
  <w:comment w:id="65" w:author="Javier Vijande Asenjo" w:date="2023-11-16T09:31:00Z" w:initials="JVA">
    <w:p w14:paraId="6972180E" w14:textId="04B9C2D2" w:rsidR="00B3655B" w:rsidRDefault="00B3655B">
      <w:pPr>
        <w:pStyle w:val="Textocomentario"/>
      </w:pPr>
      <w:r>
        <w:rPr>
          <w:rStyle w:val="Refdecomentario"/>
        </w:rPr>
        <w:annotationRef/>
      </w:r>
      <w:r>
        <w:t>Pon una figurita chula, que si no queda un poco arido</w:t>
      </w:r>
    </w:p>
  </w:comment>
  <w:comment w:id="66" w:author="Javier Vijande Asenjo" w:date="2023-11-16T09:31:00Z" w:initials="JVA">
    <w:p w14:paraId="1B254D41" w14:textId="7284BDCB" w:rsidR="00B3655B" w:rsidRDefault="00B3655B">
      <w:pPr>
        <w:pStyle w:val="Textocomentario"/>
      </w:pPr>
      <w:r>
        <w:rPr>
          <w:rStyle w:val="Refdecomentario"/>
        </w:rPr>
        <w:annotationRef/>
      </w:r>
      <w:r>
        <w:t>¿?</w:t>
      </w:r>
    </w:p>
  </w:comment>
  <w:comment w:id="67" w:author="Antonio Otal Palacin" w:date="2023-11-18T20:48:00Z" w:initials="AO">
    <w:p w14:paraId="6363B293" w14:textId="77777777" w:rsidR="007F0BDA" w:rsidRDefault="007F0BDA" w:rsidP="00A47CB1">
      <w:pPr>
        <w:pStyle w:val="Textocomentario"/>
      </w:pPr>
      <w:r>
        <w:rPr>
          <w:rStyle w:val="Refdecomentario"/>
        </w:rPr>
        <w:annotationRef/>
      </w:r>
      <w:r>
        <w:t>Glups! Un vestigio de mi herramienta de AI</w:t>
      </w:r>
    </w:p>
  </w:comment>
  <w:comment w:id="85" w:author="Javier Vijande Asenjo" w:date="2023-11-16T09:37:00Z" w:initials="JVA">
    <w:p w14:paraId="3C2642B9" w14:textId="22B2B2FF" w:rsidR="00780C86" w:rsidRDefault="00780C86">
      <w:pPr>
        <w:pStyle w:val="Textocomentario"/>
      </w:pPr>
      <w:r>
        <w:rPr>
          <w:rStyle w:val="Refdecomentario"/>
        </w:rPr>
        <w:annotationRef/>
      </w:r>
      <w:r>
        <w:t>Es obvio, pero quizás podrías aclarar que es radiación no ionizante para remarcar su diferencia respecto a 1.2.2</w:t>
      </w:r>
    </w:p>
  </w:comment>
  <w:comment w:id="89" w:author="Javier Vijande Asenjo" w:date="2023-11-16T09:44:00Z" w:initials="JVA">
    <w:p w14:paraId="34344996" w14:textId="615628E1" w:rsidR="00C17A36" w:rsidRDefault="00C17A36">
      <w:pPr>
        <w:pStyle w:val="Textocomentario"/>
      </w:pPr>
      <w:r>
        <w:rPr>
          <w:rStyle w:val="Refdecomentario"/>
        </w:rPr>
        <w:annotationRef/>
      </w:r>
      <w:r>
        <w:t>formato</w:t>
      </w:r>
    </w:p>
  </w:comment>
  <w:comment w:id="95" w:author="Javier Vijande Asenjo" w:date="2023-11-16T09:46:00Z" w:initials="JVA">
    <w:p w14:paraId="267880A0" w14:textId="1E7CFEA1" w:rsidR="00C17A36" w:rsidRDefault="00C17A36">
      <w:pPr>
        <w:pStyle w:val="Textocomentario"/>
      </w:pPr>
      <w:r>
        <w:rPr>
          <w:rStyle w:val="Refdecomentario"/>
        </w:rPr>
        <w:annotationRef/>
      </w:r>
      <w:r>
        <w:t>Este párrafo repite lo que has dicho en el apartado 1.1.6. Yo lo quitaría.</w:t>
      </w:r>
    </w:p>
  </w:comment>
  <w:comment w:id="103" w:author="Javier Vijande Asenjo" w:date="2023-11-16T09:49:00Z" w:initials="JVA">
    <w:p w14:paraId="7B093543" w14:textId="108111B4" w:rsidR="00C17A36" w:rsidRDefault="00C17A36">
      <w:pPr>
        <w:pStyle w:val="Textocomentario"/>
      </w:pPr>
      <w:r>
        <w:rPr>
          <w:rStyle w:val="Refdecomentario"/>
        </w:rPr>
        <w:annotationRef/>
      </w:r>
      <w:r>
        <w:t xml:space="preserve">¿Qué es RM? ¿No </w:t>
      </w:r>
      <w:r>
        <w:t>seria MRI en todo el manuscrito?</w:t>
      </w:r>
    </w:p>
  </w:comment>
  <w:comment w:id="109" w:author="Javier Vijande Asenjo" w:date="2023-11-16T09:50:00Z" w:initials="JVA">
    <w:p w14:paraId="0715D36E" w14:textId="7737C4D3" w:rsidR="002248CD" w:rsidRDefault="002248CD">
      <w:pPr>
        <w:pStyle w:val="Textocomentario"/>
      </w:pPr>
      <w:r>
        <w:rPr>
          <w:rStyle w:val="Refdecomentario"/>
        </w:rPr>
        <w:annotationRef/>
      </w:r>
      <w:r>
        <w:t xml:space="preserve">Lo mismo, ¿Qué es MR? ¿no </w:t>
      </w:r>
      <w:r>
        <w:t>seria MRI?</w:t>
      </w:r>
    </w:p>
  </w:comment>
  <w:comment w:id="111" w:author="Javier Vijande Asenjo" w:date="2023-11-16T09:52:00Z" w:initials="JVA">
    <w:p w14:paraId="3186CB4A" w14:textId="7F2C8FD3" w:rsidR="002248CD" w:rsidRDefault="002248CD">
      <w:pPr>
        <w:pStyle w:val="Textocomentario"/>
      </w:pPr>
      <w:r>
        <w:rPr>
          <w:rStyle w:val="Refdecomentario"/>
        </w:rPr>
        <w:annotationRef/>
      </w:r>
      <w:r>
        <w:t xml:space="preserve">Queda repetitivo con 1.1.6. </w:t>
      </w:r>
      <w:r>
        <w:t>Revisalo para que no repita la misma inforamción dos veces.</w:t>
      </w:r>
    </w:p>
  </w:comment>
  <w:comment w:id="119" w:author="Javier Vijande Asenjo" w:date="2023-11-16T09:55:00Z" w:initials="JVA">
    <w:p w14:paraId="205F8197" w14:textId="2DAA8DDB" w:rsidR="00571E16" w:rsidRDefault="00571E16">
      <w:pPr>
        <w:pStyle w:val="Textocomentario"/>
      </w:pPr>
      <w:r>
        <w:rPr>
          <w:rStyle w:val="Refdecomentario"/>
        </w:rPr>
        <w:annotationRef/>
      </w:r>
      <w:hyperlink r:id="rId1" w:history="1">
        <w:r w:rsidRPr="00FB66AD">
          <w:rPr>
            <w:rStyle w:val="Hipervnculo"/>
          </w:rPr>
          <w:t>https://www.nist.gov/pml/owm/writing-si-metric-system-units</w:t>
        </w:r>
      </w:hyperlink>
    </w:p>
    <w:p w14:paraId="37484F0F" w14:textId="77777777" w:rsidR="00571E16" w:rsidRDefault="00571E16">
      <w:pPr>
        <w:pStyle w:val="Textocomentario"/>
      </w:pPr>
    </w:p>
    <w:p w14:paraId="63C8DBE8" w14:textId="47A2C2C7" w:rsidR="00571E16" w:rsidRDefault="00571E16">
      <w:pPr>
        <w:pStyle w:val="Textocomentario"/>
      </w:pPr>
      <w:r>
        <w:t>Hay que dejar un espacio entre el número y la unidad</w:t>
      </w:r>
    </w:p>
  </w:comment>
  <w:comment w:id="128" w:author="Javier Vijande Asenjo" w:date="2023-11-16T09:57:00Z" w:initials="JVA">
    <w:p w14:paraId="320BA22C" w14:textId="77777777" w:rsidR="00571E16" w:rsidRDefault="00571E16">
      <w:pPr>
        <w:pStyle w:val="Textocomentario"/>
      </w:pPr>
      <w:r>
        <w:rPr>
          <w:rStyle w:val="Refdecomentario"/>
        </w:rPr>
        <w:annotationRef/>
      </w:r>
      <w:r>
        <w:t xml:space="preserve">Y mencionar a estos monstruos </w:t>
      </w:r>
      <w:r>
        <w:sym w:font="Wingdings" w:char="F04A"/>
      </w:r>
    </w:p>
    <w:p w14:paraId="13D88E2A" w14:textId="77777777" w:rsidR="00571E16" w:rsidRDefault="00571E16">
      <w:pPr>
        <w:pStyle w:val="Textocomentario"/>
      </w:pPr>
    </w:p>
    <w:p w14:paraId="57C70B21" w14:textId="40C07029" w:rsidR="00571E16" w:rsidRDefault="00000000">
      <w:pPr>
        <w:pStyle w:val="Textocomentario"/>
      </w:pPr>
      <w:hyperlink r:id="rId2" w:history="1">
        <w:r w:rsidR="00571E16" w:rsidRPr="00FB66AD">
          <w:rPr>
            <w:rStyle w:val="Hipervnculo"/>
          </w:rPr>
          <w:t>https://www.siemens-healthineers.com/es/magnetic-resonance-imaging/7t-mri-scanner/magnetom-terra</w:t>
        </w:r>
      </w:hyperlink>
    </w:p>
    <w:p w14:paraId="3B04458F" w14:textId="77777777" w:rsidR="00571E16" w:rsidRDefault="00571E16">
      <w:pPr>
        <w:pStyle w:val="Textocomentario"/>
      </w:pPr>
    </w:p>
    <w:p w14:paraId="54380D4E" w14:textId="150084E9" w:rsidR="00571E16" w:rsidRDefault="00000000">
      <w:pPr>
        <w:pStyle w:val="Textocomentario"/>
      </w:pPr>
      <w:hyperlink r:id="rId3" w:history="1">
        <w:r w:rsidR="00E70CD1" w:rsidRPr="00FB66AD">
          <w:rPr>
            <w:rStyle w:val="Hipervnculo"/>
          </w:rPr>
          <w:t>https://www.gehealthcare.com/products/magnetic-resonance-imaging/7t-mri-scanner</w:t>
        </w:r>
      </w:hyperlink>
    </w:p>
    <w:p w14:paraId="6B3F97CE" w14:textId="77777777" w:rsidR="00E70CD1" w:rsidRDefault="00E70CD1">
      <w:pPr>
        <w:pStyle w:val="Textocomentario"/>
      </w:pPr>
    </w:p>
    <w:p w14:paraId="6A0F91E5" w14:textId="7C6B7A37" w:rsidR="00E70CD1" w:rsidRDefault="00E70CD1">
      <w:pPr>
        <w:pStyle w:val="Textocomentario"/>
      </w:pPr>
      <w:r w:rsidRPr="00E70CD1">
        <w:t>https://marketing.webassets.siemens-healthineers.com/1800000002447076/9447ca5c65b6/MRI-MAGNETOM-Terra-7T-Scanner-ProductBrochure102015_1800000002447076.pdf</w:t>
      </w:r>
    </w:p>
  </w:comment>
  <w:comment w:id="131" w:author="Javier Vijande Asenjo" w:date="2023-11-16T10:08:00Z" w:initials="JVA">
    <w:p w14:paraId="423C9CD9" w14:textId="5AE8930D" w:rsidR="00E70CD1" w:rsidRDefault="00E70CD1">
      <w:pPr>
        <w:pStyle w:val="Textocomentario"/>
      </w:pPr>
      <w:r>
        <w:rPr>
          <w:rStyle w:val="Refdecomentario"/>
        </w:rPr>
        <w:annotationRef/>
      </w:r>
      <w:r>
        <w:t>Yo pondría una imagen de ejemplo</w:t>
      </w:r>
    </w:p>
  </w:comment>
  <w:comment w:id="141" w:author="Javier Vijande Asenjo" w:date="2023-11-16T11:09:00Z" w:initials="JVA">
    <w:p w14:paraId="7B41BEBD" w14:textId="49D446EC" w:rsidR="007B4771" w:rsidRDefault="007B4771">
      <w:pPr>
        <w:pStyle w:val="Textocomentario"/>
      </w:pPr>
      <w:r>
        <w:rPr>
          <w:rStyle w:val="Refdecomentario"/>
        </w:rPr>
        <w:annotationRef/>
      </w:r>
      <w:r>
        <w:t>Esta definido antes.</w:t>
      </w:r>
    </w:p>
  </w:comment>
  <w:comment w:id="143" w:author="Javier Vijande Asenjo" w:date="2023-11-16T11:09:00Z" w:initials="JVA">
    <w:p w14:paraId="6FB197EF" w14:textId="65C92ADA" w:rsidR="007B4771" w:rsidRDefault="007B4771">
      <w:pPr>
        <w:pStyle w:val="Textocomentario"/>
      </w:pPr>
      <w:r>
        <w:rPr>
          <w:rStyle w:val="Refdecomentario"/>
        </w:rPr>
        <w:annotationRef/>
      </w:r>
      <w:r>
        <w:t>referencia</w:t>
      </w:r>
    </w:p>
  </w:comment>
  <w:comment w:id="144" w:author="Javier Vijande Asenjo" w:date="2023-11-16T11:10:00Z" w:initials="JVA">
    <w:p w14:paraId="717DDE42" w14:textId="066EE938" w:rsidR="007B4771" w:rsidRDefault="007B4771">
      <w:pPr>
        <w:pStyle w:val="Textocomentario"/>
      </w:pPr>
      <w:r>
        <w:rPr>
          <w:rStyle w:val="Refdecomentario"/>
        </w:rPr>
        <w:annotationRef/>
      </w:r>
      <w:r>
        <w:t xml:space="preserve">Yo </w:t>
      </w:r>
      <w:r>
        <w:t>añadiria una nota al pie definiendo todo esto</w:t>
      </w:r>
    </w:p>
  </w:comment>
  <w:comment w:id="145" w:author="Javier Vijande Asenjo" w:date="2023-11-16T11:10:00Z" w:initials="JVA">
    <w:p w14:paraId="67F5C835" w14:textId="50F5CF98" w:rsidR="007B4771" w:rsidRDefault="007B4771">
      <w:pPr>
        <w:pStyle w:val="Textocomentario"/>
      </w:pPr>
      <w:r>
        <w:rPr>
          <w:rStyle w:val="Refdecomentario"/>
        </w:rPr>
        <w:annotationRef/>
      </w:r>
      <w:r>
        <w:rPr>
          <w:rStyle w:val="Refdecomentario"/>
        </w:rPr>
        <w:t>referencia</w:t>
      </w:r>
    </w:p>
  </w:comment>
  <w:comment w:id="146" w:author="Javier Vijande Asenjo" w:date="2023-11-16T11:10:00Z" w:initials="JVA">
    <w:p w14:paraId="0129CBD2" w14:textId="75156FBA" w:rsidR="007B4771" w:rsidRDefault="007B4771">
      <w:pPr>
        <w:pStyle w:val="Textocomentario"/>
        <w:rPr>
          <w:rStyle w:val="Refdecomentario"/>
        </w:rPr>
      </w:pPr>
      <w:r>
        <w:rPr>
          <w:rStyle w:val="Refdecomentario"/>
        </w:rPr>
        <w:annotationRef/>
      </w:r>
      <w:r>
        <w:rPr>
          <w:rStyle w:val="Refdecomentario"/>
        </w:rPr>
        <w:t>En</w:t>
      </w:r>
    </w:p>
    <w:p w14:paraId="526C2DC1" w14:textId="38921D8D" w:rsidR="007B4771" w:rsidRDefault="00000000">
      <w:pPr>
        <w:pStyle w:val="Textocomentario"/>
      </w:pPr>
      <w:hyperlink r:id="rId4" w:history="1">
        <w:r w:rsidR="007B4771" w:rsidRPr="00FB66AD">
          <w:rPr>
            <w:rStyle w:val="Hipervnculo"/>
          </w:rPr>
          <w:t>https://www.sciencedirect.com/science/article/pii/S016781401100764X?via%3Dihub</w:t>
        </w:r>
      </w:hyperlink>
    </w:p>
    <w:p w14:paraId="7A8F8D13" w14:textId="03DCAE4D" w:rsidR="007B4771" w:rsidRDefault="007B4771">
      <w:pPr>
        <w:pStyle w:val="Textocomentario"/>
      </w:pPr>
      <w:r>
        <w:t>¿no dice lo mismo la ESTRO?</w:t>
      </w:r>
    </w:p>
    <w:p w14:paraId="44176463" w14:textId="77777777" w:rsidR="00674011" w:rsidRDefault="00674011">
      <w:pPr>
        <w:pStyle w:val="Textocomentario"/>
      </w:pPr>
    </w:p>
  </w:comment>
  <w:comment w:id="147" w:author="Javier Vijande Asenjo" w:date="2023-11-16T11:26:00Z" w:initials="JVA">
    <w:p w14:paraId="39C73B02" w14:textId="33A27721" w:rsidR="002E5893" w:rsidRDefault="002E5893">
      <w:pPr>
        <w:pStyle w:val="Textocomentario"/>
      </w:pPr>
      <w:r>
        <w:rPr>
          <w:rStyle w:val="Refdecomentario"/>
        </w:rPr>
        <w:annotationRef/>
      </w:r>
      <w:r>
        <w:t>No entiendo muy bien, pero puede ser que no entienda el tecnicismo.</w:t>
      </w:r>
    </w:p>
  </w:comment>
  <w:comment w:id="154" w:author="Javier Vijande Asenjo" w:date="2023-11-16T11:27:00Z" w:initials="JVA">
    <w:p w14:paraId="18ECC553" w14:textId="372EEDE2" w:rsidR="002E5893" w:rsidRDefault="002E5893">
      <w:pPr>
        <w:pStyle w:val="Textocomentario"/>
      </w:pPr>
      <w:r>
        <w:rPr>
          <w:rStyle w:val="Refdecomentario"/>
        </w:rPr>
        <w:annotationRef/>
      </w:r>
      <w:r>
        <w:t xml:space="preserve">5ª vez que lo defines </w:t>
      </w:r>
      <w:r>
        <w:sym w:font="Wingdings" w:char="F04A"/>
      </w:r>
    </w:p>
  </w:comment>
  <w:comment w:id="157" w:author="Javier Vijande Asenjo" w:date="2023-11-16T11:29:00Z" w:initials="JVA">
    <w:p w14:paraId="5D16B4B3" w14:textId="291E88F6" w:rsidR="002E5893" w:rsidRDefault="002E5893">
      <w:pPr>
        <w:pStyle w:val="Textocomentario"/>
      </w:pPr>
      <w:r>
        <w:rPr>
          <w:rStyle w:val="Refdecomentario"/>
        </w:rPr>
        <w:annotationRef/>
      </w:r>
      <w:r>
        <w:t>No lo vuelves a usar</w:t>
      </w:r>
    </w:p>
  </w:comment>
  <w:comment w:id="160" w:author="Javier Vijande Asenjo" w:date="2023-11-16T11:29:00Z" w:initials="JVA">
    <w:p w14:paraId="236AE295" w14:textId="257BBC84" w:rsidR="002E5893" w:rsidRDefault="002E5893">
      <w:pPr>
        <w:pStyle w:val="Textocomentario"/>
      </w:pPr>
      <w:r>
        <w:rPr>
          <w:rStyle w:val="Refdecomentario"/>
        </w:rPr>
        <w:annotationRef/>
      </w:r>
      <w:r>
        <w:t>No lo usas mas</w:t>
      </w:r>
    </w:p>
  </w:comment>
  <w:comment w:id="163" w:author="Javier Vijande Asenjo" w:date="2023-11-16T11:29:00Z" w:initials="JVA">
    <w:p w14:paraId="16FBD31F" w14:textId="61522038" w:rsidR="002E5893" w:rsidRDefault="002E5893">
      <w:pPr>
        <w:pStyle w:val="Textocomentario"/>
      </w:pPr>
      <w:r>
        <w:rPr>
          <w:rStyle w:val="Refdecomentario"/>
        </w:rPr>
        <w:annotationRef/>
      </w:r>
      <w:r>
        <w:t>Faltaria justificar esta afirmacion de alguna forma, quizas referencia</w:t>
      </w:r>
    </w:p>
  </w:comment>
  <w:comment w:id="169" w:author="Javier Vijande Asenjo" w:date="2023-11-16T11:37:00Z" w:initials="JVA">
    <w:p w14:paraId="0CA61EB4" w14:textId="0C43392A" w:rsidR="008A6B14" w:rsidRDefault="008A6B14">
      <w:pPr>
        <w:pStyle w:val="Textocomentario"/>
      </w:pPr>
      <w:r>
        <w:rPr>
          <w:rStyle w:val="Refdecomentario"/>
        </w:rPr>
        <w:annotationRef/>
      </w:r>
      <w:r>
        <w:t>repetitivo</w:t>
      </w:r>
    </w:p>
  </w:comment>
  <w:comment w:id="181" w:author="Javier Vijande Asenjo" w:date="2023-11-16T11:42:00Z" w:initials="JVA">
    <w:p w14:paraId="6A1367C7" w14:textId="44FC375F" w:rsidR="008A6B14" w:rsidRDefault="008A6B14">
      <w:pPr>
        <w:pStyle w:val="Textocomentario"/>
      </w:pPr>
      <w:r>
        <w:rPr>
          <w:rStyle w:val="Refdecomentario"/>
        </w:rPr>
        <w:annotationRef/>
      </w:r>
      <w:r>
        <w:t>¿Por qué no pones una tabla resumen con dichas recomendaciones, una columna para ABS y otra para ESTRO, así se verían claramente.</w:t>
      </w:r>
    </w:p>
  </w:comment>
  <w:comment w:id="195" w:author="Javier Vijande Asenjo" w:date="2023-11-16T11:41:00Z" w:initials="JVA">
    <w:p w14:paraId="08DD4FF4" w14:textId="0BA74F01" w:rsidR="008A6B14" w:rsidRDefault="008A6B14">
      <w:pPr>
        <w:pStyle w:val="Textocomentario"/>
      </w:pPr>
      <w:r>
        <w:rPr>
          <w:rStyle w:val="Refdecomentario"/>
        </w:rPr>
        <w:annotationRef/>
      </w:r>
      <w:r>
        <w:t>repetitivo</w:t>
      </w:r>
    </w:p>
  </w:comment>
  <w:comment w:id="198" w:author="Javier Vijande Asenjo" w:date="2023-11-16T11:42:00Z" w:initials="JVA">
    <w:p w14:paraId="6EF9B657" w14:textId="56934037" w:rsidR="008A6B14" w:rsidRDefault="008A6B14">
      <w:pPr>
        <w:pStyle w:val="Textocomentario"/>
      </w:pPr>
      <w:r>
        <w:rPr>
          <w:rStyle w:val="Refdecomentario"/>
        </w:rPr>
        <w:annotationRef/>
      </w:r>
      <w:r>
        <w:t>repetitivo</w:t>
      </w:r>
    </w:p>
  </w:comment>
  <w:comment w:id="203" w:author="Javier Vijande Asenjo" w:date="2023-11-16T11:43:00Z" w:initials="JVA">
    <w:p w14:paraId="53A192E9" w14:textId="04B8B858" w:rsidR="008A6B14" w:rsidRDefault="008A6B14">
      <w:pPr>
        <w:pStyle w:val="Textocomentario"/>
      </w:pPr>
      <w:r>
        <w:rPr>
          <w:rStyle w:val="Refdecomentario"/>
        </w:rPr>
        <w:annotationRef/>
      </w:r>
      <w:r>
        <w:t>repetitivo</w:t>
      </w:r>
    </w:p>
  </w:comment>
  <w:comment w:id="212" w:author="Javier Vijande Asenjo" w:date="2023-11-16T11:45:00Z" w:initials="JVA">
    <w:p w14:paraId="3E2DF96F" w14:textId="0806D464" w:rsidR="003F311A" w:rsidRDefault="003F311A">
      <w:pPr>
        <w:pStyle w:val="Textocomentario"/>
      </w:pPr>
      <w:r>
        <w:rPr>
          <w:rStyle w:val="Refdecomentario"/>
        </w:rPr>
        <w:annotationRef/>
      </w:r>
      <w:r>
        <w:t>repetitivo</w:t>
      </w:r>
    </w:p>
  </w:comment>
  <w:comment w:id="215" w:author="Javier Vijande Asenjo" w:date="2023-11-16T11:46:00Z" w:initials="JVA">
    <w:p w14:paraId="39F01262" w14:textId="14C57A29" w:rsidR="003F311A" w:rsidRDefault="003F311A">
      <w:pPr>
        <w:pStyle w:val="Textocomentario"/>
      </w:pPr>
      <w:r>
        <w:rPr>
          <w:rStyle w:val="Refdecomentario"/>
        </w:rPr>
        <w:annotationRef/>
      </w:r>
      <w:r>
        <w:t>¿o estudio clínico?</w:t>
      </w:r>
    </w:p>
  </w:comment>
  <w:comment w:id="216" w:author="Javier Vijande Asenjo" w:date="2023-11-16T11:47:00Z" w:initials="JVA">
    <w:p w14:paraId="4598CC75" w14:textId="3FB01EE9" w:rsidR="00AA6C9E" w:rsidRDefault="00AA6C9E">
      <w:pPr>
        <w:pStyle w:val="Textocomentario"/>
      </w:pPr>
      <w:r>
        <w:rPr>
          <w:rStyle w:val="Refdecomentario"/>
        </w:rPr>
        <w:annotationRef/>
      </w:r>
      <w:r>
        <w:t>Habria que citar algunos o un documento tipo report</w:t>
      </w:r>
    </w:p>
  </w:comment>
  <w:comment w:id="219" w:author="Javier Vijande Asenjo" w:date="2023-11-16T11:50:00Z" w:initials="JVA">
    <w:p w14:paraId="144E63EA" w14:textId="564077F8" w:rsidR="00AA6C9E" w:rsidRDefault="00AA6C9E">
      <w:pPr>
        <w:pStyle w:val="Textocomentario"/>
      </w:pPr>
      <w:r>
        <w:rPr>
          <w:rStyle w:val="Refdecomentario"/>
        </w:rPr>
        <w:annotationRef/>
      </w:r>
      <w:r>
        <w:t xml:space="preserve">Habría que decir </w:t>
      </w:r>
      <w:r>
        <w:t>como encaja EMBRACE-I aquí</w:t>
      </w:r>
    </w:p>
  </w:comment>
  <w:comment w:id="220" w:author="Javier Vijande Asenjo" w:date="2023-11-16T11:49:00Z" w:initials="JVA">
    <w:p w14:paraId="07E03076" w14:textId="77777777" w:rsidR="00AA6C9E" w:rsidRDefault="00AA6C9E" w:rsidP="00AA6C9E">
      <w:pPr>
        <w:pStyle w:val="Textocomentario"/>
      </w:pPr>
      <w:r>
        <w:rPr>
          <w:rStyle w:val="Refdecomentario"/>
        </w:rPr>
        <w:annotationRef/>
      </w:r>
      <w:r>
        <w:rPr>
          <w:rStyle w:val="Refdecomentario"/>
        </w:rPr>
        <w:annotationRef/>
      </w:r>
      <w:r>
        <w:t>Que no es IGABT ¿?</w:t>
      </w:r>
    </w:p>
    <w:p w14:paraId="7D1A90C4" w14:textId="7F30A2BD" w:rsidR="00AA6C9E" w:rsidRDefault="00AA6C9E">
      <w:pPr>
        <w:pStyle w:val="Textocomentario"/>
      </w:pPr>
    </w:p>
  </w:comment>
  <w:comment w:id="233" w:author="Javier Vijande Asenjo" w:date="2023-11-16T11:52:00Z" w:initials="JVA">
    <w:p w14:paraId="792AF583" w14:textId="739FBD73" w:rsidR="00B54866" w:rsidRDefault="00B54866">
      <w:pPr>
        <w:pStyle w:val="Textocomentario"/>
      </w:pPr>
      <w:r>
        <w:rPr>
          <w:rStyle w:val="Refdecomentario"/>
        </w:rPr>
        <w:annotationRef/>
      </w:r>
      <w:r>
        <w:t xml:space="preserve">Antonio por dios </w:t>
      </w:r>
      <w:r>
        <w:sym w:font="Wingdings" w:char="F04A"/>
      </w:r>
      <w:r>
        <w:t>, cuarta abreviatura distinta para el mismo concepto</w:t>
      </w:r>
    </w:p>
  </w:comment>
  <w:comment w:id="235" w:author="Javier Vijande Asenjo" w:date="2023-11-16T11:54:00Z" w:initials="JVA">
    <w:p w14:paraId="7457915F" w14:textId="02CA6C4B" w:rsidR="00761623" w:rsidRDefault="00761623">
      <w:pPr>
        <w:pStyle w:val="Textocomentario"/>
      </w:pPr>
      <w:r>
        <w:rPr>
          <w:rStyle w:val="Refdecomentario"/>
        </w:rPr>
        <w:annotationRef/>
      </w:r>
      <w:r>
        <w:t xml:space="preserve">Esto queda aquí </w:t>
      </w:r>
      <w:r>
        <w:t>suelto,  habría que incluirlo cuando se habla del EMBRACEII</w:t>
      </w:r>
    </w:p>
  </w:comment>
  <w:comment w:id="239" w:author="Javier Vijande Asenjo" w:date="2023-11-16T11:55:00Z" w:initials="JVA">
    <w:p w14:paraId="71905480" w14:textId="44C5FA0E" w:rsidR="00902423" w:rsidRDefault="00902423">
      <w:pPr>
        <w:pStyle w:val="Textocomentario"/>
      </w:pPr>
      <w:r>
        <w:rPr>
          <w:rStyle w:val="Refdecomentario"/>
        </w:rPr>
        <w:annotationRef/>
      </w:r>
      <w:r>
        <w:t>Nunca lo usas</w:t>
      </w:r>
    </w:p>
  </w:comment>
  <w:comment w:id="243" w:author="Javier Vijande Asenjo" w:date="2023-11-16T11:56:00Z" w:initials="JVA">
    <w:p w14:paraId="7A16D51B" w14:textId="0C94469F" w:rsidR="00902423" w:rsidRDefault="00902423">
      <w:pPr>
        <w:pStyle w:val="Textocomentario"/>
      </w:pPr>
      <w:r>
        <w:t>¿</w:t>
      </w:r>
      <w:r>
        <w:rPr>
          <w:rStyle w:val="Refdecomentario"/>
        </w:rPr>
        <w:annotationRef/>
      </w:r>
      <w:r>
        <w:t xml:space="preserve">Esto no </w:t>
      </w:r>
      <w:r>
        <w:t>deberia ser el primer punto, o el segundo como mucho, en el 1.3?</w:t>
      </w:r>
    </w:p>
  </w:comment>
  <w:comment w:id="244" w:author="Javier Vijande Asenjo" w:date="2023-11-16T11:56:00Z" w:initials="JVA">
    <w:p w14:paraId="1624AAE0" w14:textId="13BF2335" w:rsidR="00780864" w:rsidRDefault="00780864">
      <w:pPr>
        <w:pStyle w:val="Textocomentario"/>
      </w:pPr>
      <w:r>
        <w:rPr>
          <w:rStyle w:val="Refdecomentario"/>
        </w:rPr>
        <w:annotationRef/>
      </w:r>
      <w:r>
        <w:t>¿Por qué no usas la abreviatura que has definido arriba?</w:t>
      </w:r>
    </w:p>
  </w:comment>
  <w:comment w:id="264" w:author="Javier Vijande Asenjo" w:date="2023-11-16T12:04:00Z" w:initials="JVA">
    <w:p w14:paraId="4CA168BA" w14:textId="5D1C0440" w:rsidR="00780864" w:rsidRDefault="00780864">
      <w:pPr>
        <w:pStyle w:val="Textocomentario"/>
      </w:pPr>
      <w:r>
        <w:rPr>
          <w:rStyle w:val="Refdecomentario"/>
        </w:rPr>
        <w:annotationRef/>
      </w:r>
      <w:r>
        <w:t>Cc o cm3, elige una y se constante en el texto</w:t>
      </w:r>
    </w:p>
  </w:comment>
  <w:comment w:id="269" w:author="Javier Vijande Asenjo" w:date="2023-11-16T12:05:00Z" w:initials="JVA">
    <w:p w14:paraId="7EFE0208" w14:textId="549B07F9" w:rsidR="00780864" w:rsidRDefault="00780864">
      <w:pPr>
        <w:pStyle w:val="Textocomentario"/>
      </w:pPr>
      <w:r>
        <w:rPr>
          <w:rStyle w:val="Refdecomentario"/>
        </w:rPr>
        <w:annotationRef/>
      </w:r>
      <w:r>
        <w:t>referencia</w:t>
      </w:r>
    </w:p>
  </w:comment>
  <w:comment w:id="270" w:author="Javier Vijande Asenjo" w:date="2023-11-16T12:06:00Z" w:initials="JVA">
    <w:p w14:paraId="4A6026CE" w14:textId="739F4E5F" w:rsidR="00AB727F" w:rsidRDefault="00AB727F">
      <w:pPr>
        <w:pStyle w:val="Textocomentario"/>
      </w:pPr>
      <w:r>
        <w:rPr>
          <w:rStyle w:val="Refdecomentario"/>
        </w:rPr>
        <w:annotationRef/>
      </w:r>
      <w:r>
        <w:t>referencia a esa literatura</w:t>
      </w:r>
    </w:p>
  </w:comment>
  <w:comment w:id="299" w:author="Javier Vijande Asenjo" w:date="2023-11-16T12:18:00Z" w:initials="JVA">
    <w:p w14:paraId="63B66C8E" w14:textId="1190574F" w:rsidR="007B7676" w:rsidRDefault="007B7676">
      <w:pPr>
        <w:pStyle w:val="Textocomentario"/>
      </w:pPr>
      <w:r>
        <w:rPr>
          <w:rStyle w:val="Refdecomentario"/>
        </w:rPr>
        <w:annotationRef/>
      </w:r>
      <w:r>
        <w:t xml:space="preserve">3ª </w:t>
      </w:r>
      <w:r>
        <w:t>definicion</w:t>
      </w:r>
    </w:p>
  </w:comment>
  <w:comment w:id="305" w:author="Javier Vijande Asenjo" w:date="2023-11-16T12:19:00Z" w:initials="JVA">
    <w:p w14:paraId="5ECBF5B2" w14:textId="6A25B29A" w:rsidR="007B7676" w:rsidRDefault="007B7676">
      <w:pPr>
        <w:pStyle w:val="Textocomentario"/>
      </w:pPr>
      <w:r>
        <w:rPr>
          <w:rStyle w:val="Refdecomentario"/>
        </w:rPr>
        <w:annotationRef/>
      </w:r>
      <w:r>
        <w:t>Pon una imagen, que quedaría bonito</w:t>
      </w:r>
    </w:p>
  </w:comment>
  <w:comment w:id="308" w:author="Javier Vijande Asenjo" w:date="2023-11-16T12:20:00Z" w:initials="JVA">
    <w:p w14:paraId="4341AF3D" w14:textId="0D60DB19" w:rsidR="007B7676" w:rsidRDefault="007B7676">
      <w:pPr>
        <w:pStyle w:val="Textocomentario"/>
      </w:pPr>
      <w:r>
        <w:rPr>
          <w:rStyle w:val="Refdecomentario"/>
        </w:rPr>
        <w:annotationRef/>
      </w:r>
      <w:r>
        <w:t>Yo no pondría esto en una sección independiente</w:t>
      </w:r>
    </w:p>
  </w:comment>
  <w:comment w:id="313" w:author="Javier Vijande Asenjo" w:date="2023-11-16T13:32:00Z" w:initials="JVA">
    <w:p w14:paraId="277FCEE2" w14:textId="14758E76" w:rsidR="00717170" w:rsidRDefault="00717170">
      <w:pPr>
        <w:pStyle w:val="Textocomentario"/>
      </w:pPr>
      <w:r>
        <w:rPr>
          <w:rStyle w:val="Refdecomentario"/>
        </w:rPr>
        <w:annotationRef/>
      </w:r>
      <w:r>
        <w:t>Ponlo en el mismo orden en que se hacen en la sección 2.</w:t>
      </w:r>
    </w:p>
  </w:comment>
  <w:comment w:id="314" w:author="Javier Vijande Asenjo" w:date="2023-11-16T12:21:00Z" w:initials="JVA">
    <w:p w14:paraId="74860364" w14:textId="0414D6A6" w:rsidR="0024751C" w:rsidRDefault="0024751C">
      <w:pPr>
        <w:pStyle w:val="Textocomentario"/>
      </w:pPr>
      <w:r>
        <w:rPr>
          <w:rStyle w:val="Refdecomentario"/>
        </w:rPr>
        <w:annotationRef/>
      </w:r>
      <w:r>
        <w:t>Cita 1</w:t>
      </w:r>
    </w:p>
  </w:comment>
  <w:comment w:id="315" w:author="Javier Vijande Asenjo" w:date="2023-11-16T12:21:00Z" w:initials="JVA">
    <w:p w14:paraId="2E7B4B7D" w14:textId="365CEB67" w:rsidR="0024751C" w:rsidRDefault="0024751C">
      <w:pPr>
        <w:pStyle w:val="Textocomentario"/>
      </w:pPr>
      <w:r>
        <w:rPr>
          <w:rStyle w:val="Refdecomentario"/>
        </w:rPr>
        <w:annotationRef/>
      </w:r>
      <w:r>
        <w:t>Cita 2</w:t>
      </w:r>
    </w:p>
  </w:comment>
  <w:comment w:id="316" w:author="Javier Vijande Asenjo" w:date="2023-11-16T12:21:00Z" w:initials="JVA">
    <w:p w14:paraId="25BF905B" w14:textId="3499B507" w:rsidR="0024751C" w:rsidRDefault="0024751C">
      <w:pPr>
        <w:pStyle w:val="Textocomentario"/>
      </w:pPr>
      <w:r>
        <w:rPr>
          <w:rStyle w:val="Refdecomentario"/>
        </w:rPr>
        <w:annotationRef/>
      </w:r>
      <w:r>
        <w:t>Cita 3</w:t>
      </w:r>
    </w:p>
  </w:comment>
  <w:comment w:id="351" w:author="Javier Vijande Asenjo" w:date="2023-11-16T13:32:00Z" w:initials="JVA">
    <w:p w14:paraId="7CE6F57E" w14:textId="55B1DB60" w:rsidR="00717170" w:rsidRDefault="00717170">
      <w:pPr>
        <w:pStyle w:val="Textocomentario"/>
      </w:pPr>
      <w:r>
        <w:rPr>
          <w:rStyle w:val="Refdecomentario"/>
        </w:rPr>
        <w:annotationRef/>
      </w:r>
      <w:r>
        <w:t xml:space="preserve">Quizas estaría bien indicar aquí que aunque hay mucha gente tu labor consistio en la coordinación, analisis, </w:t>
      </w:r>
      <w:r>
        <w:t>etc…..</w:t>
      </w:r>
    </w:p>
  </w:comment>
  <w:comment w:id="355" w:author="Javier Vijande Asenjo" w:date="2023-11-16T13:34:00Z" w:initials="JVA">
    <w:p w14:paraId="06B948D3" w14:textId="3140F5E9" w:rsidR="00AC1B4D" w:rsidRDefault="00AC1B4D">
      <w:pPr>
        <w:pStyle w:val="Textocomentario"/>
      </w:pPr>
      <w:r>
        <w:rPr>
          <w:rStyle w:val="Refdecomentario"/>
        </w:rPr>
        <w:annotationRef/>
      </w:r>
      <w:r>
        <w:t>referencia</w:t>
      </w:r>
    </w:p>
  </w:comment>
  <w:comment w:id="356" w:author="Javier Vijande Asenjo" w:date="2023-11-16T13:34:00Z" w:initials="JVA">
    <w:p w14:paraId="2426C39D" w14:textId="53FAA157" w:rsidR="00AC1B4D" w:rsidRDefault="00AC1B4D">
      <w:pPr>
        <w:pStyle w:val="Textocomentario"/>
      </w:pPr>
      <w:r>
        <w:rPr>
          <w:rStyle w:val="Refdecomentario"/>
        </w:rPr>
        <w:annotationRef/>
      </w:r>
      <w:r>
        <w:t>referencia</w:t>
      </w:r>
    </w:p>
  </w:comment>
  <w:comment w:id="360" w:author="Javier Vijande Asenjo" w:date="2023-11-16T13:35:00Z" w:initials="JVA">
    <w:p w14:paraId="2D5A5F5B" w14:textId="3568415B" w:rsidR="00AC1B4D" w:rsidRDefault="00AC1B4D">
      <w:pPr>
        <w:pStyle w:val="Textocomentario"/>
      </w:pPr>
      <w:r>
        <w:rPr>
          <w:rStyle w:val="Refdecomentario"/>
        </w:rPr>
        <w:annotationRef/>
      </w:r>
      <w:r>
        <w:t xml:space="preserve">cita el </w:t>
      </w:r>
      <w:r>
        <w:t>report WG-372</w:t>
      </w:r>
    </w:p>
  </w:comment>
  <w:comment w:id="386" w:author="Javier Vijande Asenjo" w:date="2023-11-16T13:43:00Z" w:initials="JVA">
    <w:p w14:paraId="47F59DE5" w14:textId="7D741D3E" w:rsidR="00AC1B4D" w:rsidRDefault="00AC1B4D">
      <w:pPr>
        <w:pStyle w:val="Textocomentario"/>
      </w:pPr>
      <w:r>
        <w:rPr>
          <w:rStyle w:val="Refdecomentario"/>
        </w:rPr>
        <w:annotationRef/>
      </w:r>
      <w:r>
        <w:t xml:space="preserve">Esta es puñetera </w:t>
      </w:r>
      <w:r>
        <w:sym w:font="Wingdings" w:char="F04A"/>
      </w:r>
      <w:r>
        <w:t xml:space="preserve">, elige punto o coma decimal y </w:t>
      </w:r>
      <w:r>
        <w:t>trasladalo a todo el manuscrito</w:t>
      </w:r>
    </w:p>
  </w:comment>
  <w:comment w:id="398" w:author="Javier Vijande Asenjo" w:date="2023-11-16T13:45:00Z" w:initials="JVA">
    <w:p w14:paraId="5093FF1B" w14:textId="487DFE8F" w:rsidR="008248C7" w:rsidRDefault="008248C7">
      <w:pPr>
        <w:pStyle w:val="Textocomentario"/>
      </w:pPr>
      <w:r>
        <w:rPr>
          <w:rStyle w:val="Refdecomentario"/>
        </w:rPr>
        <w:annotationRef/>
      </w:r>
      <w:r>
        <w:t>Cuidado con el orden</w:t>
      </w:r>
    </w:p>
  </w:comment>
  <w:comment w:id="403" w:author="Javier Vijande Asenjo" w:date="2023-11-16T13:45:00Z" w:initials="JVA">
    <w:p w14:paraId="249B9CB3" w14:textId="55C90F0B" w:rsidR="008248C7" w:rsidRDefault="008248C7">
      <w:pPr>
        <w:pStyle w:val="Textocomentario"/>
      </w:pPr>
      <w:r>
        <w:rPr>
          <w:rStyle w:val="Refdecomentario"/>
        </w:rPr>
        <w:annotationRef/>
      </w:r>
      <w:r>
        <w:t>Esto no queda bien Antonio, algo habrá que poner aquí.</w:t>
      </w:r>
    </w:p>
  </w:comment>
  <w:comment w:id="408" w:author="Javier Vijande Asenjo" w:date="2023-11-16T13:47:00Z" w:initials="JVA">
    <w:p w14:paraId="1D5303FF" w14:textId="54AFDA90" w:rsidR="008248C7" w:rsidRDefault="008248C7">
      <w:pPr>
        <w:pStyle w:val="Textocomentario"/>
      </w:pPr>
      <w:r>
        <w:rPr>
          <w:rStyle w:val="Refdecomentario"/>
        </w:rPr>
        <w:annotationRef/>
      </w:r>
      <w:r>
        <w:t xml:space="preserve">Cuidado que hoy ya no es verdad, hay casos </w:t>
      </w:r>
      <w:r>
        <w:t>clinicos de mama, ojos e Intrabeam, faltan los de GYN y algún otro.</w:t>
      </w:r>
    </w:p>
  </w:comment>
  <w:comment w:id="419" w:author="Javier Vijande Asenjo" w:date="2023-11-16T13:51:00Z" w:initials="JVA">
    <w:p w14:paraId="592C3028" w14:textId="2D8FFB76" w:rsidR="00455992" w:rsidRDefault="00455992">
      <w:pPr>
        <w:pStyle w:val="Textocomentario"/>
      </w:pPr>
      <w:r>
        <w:rPr>
          <w:rStyle w:val="Refdecomentario"/>
        </w:rPr>
        <w:annotationRef/>
      </w:r>
      <w:r>
        <w:t xml:space="preserve">Lo has comentado antes en el texto no? Mejor </w:t>
      </w:r>
      <w:r>
        <w:t>refierelo ahí.</w:t>
      </w:r>
    </w:p>
  </w:comment>
  <w:comment w:id="428" w:author="Javier Vijande Asenjo" w:date="2023-11-16T13:52:00Z" w:initials="JVA">
    <w:p w14:paraId="504120AC" w14:textId="22047D3E" w:rsidR="00455992" w:rsidRDefault="00455992">
      <w:pPr>
        <w:pStyle w:val="Textocomentario"/>
      </w:pPr>
      <w:r>
        <w:rPr>
          <w:rStyle w:val="Refdecomentario"/>
        </w:rPr>
        <w:annotationRef/>
      </w:r>
      <w:r>
        <w:t>actualizalo</w:t>
      </w:r>
    </w:p>
  </w:comment>
  <w:comment w:id="441" w:author="Javier Vijande Asenjo" w:date="2023-11-16T13:54:00Z" w:initials="JVA">
    <w:p w14:paraId="2145801A" w14:textId="53DD018E" w:rsidR="00455992" w:rsidRDefault="00455992">
      <w:pPr>
        <w:pStyle w:val="Textocomentario"/>
      </w:pPr>
      <w:r>
        <w:rPr>
          <w:rStyle w:val="Refdecomentario"/>
        </w:rPr>
        <w:annotationRef/>
      </w:r>
      <w:r>
        <w:t xml:space="preserve">Bien, pero queda un tanto </w:t>
      </w:r>
      <w:r>
        <w:t xml:space="preserve">mas elegante que cuando generes el pdf del resto combines los pdfs de los papers uno detrás de otro, así tendrían un tamaño deletra que el tribunal podrá leer </w:t>
      </w:r>
      <w:r>
        <w:sym w:font="Wingdings" w:char="F04A"/>
      </w:r>
    </w:p>
    <w:p w14:paraId="609179A1" w14:textId="77777777" w:rsidR="00455992" w:rsidRDefault="00455992">
      <w:pPr>
        <w:pStyle w:val="Textocomentario"/>
      </w:pPr>
    </w:p>
  </w:comment>
  <w:comment w:id="453" w:author="Javier Vijande Asenjo" w:date="2023-11-16T14:00:00Z" w:initials="JVA">
    <w:p w14:paraId="1631E702" w14:textId="357197C1" w:rsidR="008C14E4" w:rsidRDefault="008C14E4">
      <w:pPr>
        <w:pStyle w:val="Textocomentario"/>
      </w:pPr>
      <w:r>
        <w:rPr>
          <w:rStyle w:val="Refdecomentario"/>
        </w:rPr>
        <w:annotationRef/>
      </w:r>
      <w:r>
        <w:rPr>
          <w:rStyle w:val="Refdecomentario"/>
        </w:rPr>
        <w:t>Nunca se define esto</w:t>
      </w:r>
    </w:p>
  </w:comment>
  <w:comment w:id="456" w:author="Javier Vijande Asenjo" w:date="2023-11-16T14:01:00Z" w:initials="JVA">
    <w:p w14:paraId="61D7A718" w14:textId="7EC10A5D" w:rsidR="008C14E4" w:rsidRDefault="008C14E4">
      <w:pPr>
        <w:pStyle w:val="Textocomentario"/>
      </w:pPr>
      <w:r>
        <w:rPr>
          <w:rStyle w:val="Refdecomentario"/>
        </w:rPr>
        <w:annotationRef/>
      </w:r>
      <w:r>
        <w:t xml:space="preserve">Es </w:t>
      </w:r>
      <w:r>
        <w:t>basicamente 5.1, refierelo ahí.</w:t>
      </w:r>
    </w:p>
  </w:comment>
  <w:comment w:id="458" w:author="Javier Vijande Asenjo" w:date="2023-11-16T14:04:00Z" w:initials="JVA">
    <w:p w14:paraId="7B0F4A1B" w14:textId="160E81D3" w:rsidR="008C14E4" w:rsidRDefault="008C14E4">
      <w:pPr>
        <w:pStyle w:val="Textocomentario"/>
      </w:pPr>
      <w:r>
        <w:rPr>
          <w:rStyle w:val="Refdecomentario"/>
        </w:rPr>
        <w:annotationRef/>
      </w:r>
      <w:r>
        <w:t>Mejor pon algo del tipo de “Según el GEC-</w:t>
      </w:r>
      <w:r>
        <w:t>ESTRO…..”</w:t>
      </w:r>
    </w:p>
  </w:comment>
  <w:comment w:id="459" w:author="Javier Vijande Asenjo" w:date="2023-11-16T14:05:00Z" w:initials="JVA">
    <w:p w14:paraId="45972E01" w14:textId="366C6F00" w:rsidR="008C14E4" w:rsidRDefault="008C14E4">
      <w:pPr>
        <w:pStyle w:val="Textocomentario"/>
      </w:pPr>
      <w:r>
        <w:rPr>
          <w:rStyle w:val="Refdecomentario"/>
        </w:rPr>
        <w:annotationRef/>
      </w:r>
      <w:r>
        <w:t>¿Qué es esto?</w:t>
      </w:r>
    </w:p>
  </w:comment>
  <w:comment w:id="463" w:author="Javier Vijande Asenjo" w:date="2023-11-16T14:06:00Z" w:initials="JVA">
    <w:p w14:paraId="78EB26D7" w14:textId="132A5E0C" w:rsidR="008C14E4" w:rsidRDefault="008C14E4">
      <w:pPr>
        <w:pStyle w:val="Textocomentario"/>
      </w:pPr>
      <w:r>
        <w:rPr>
          <w:rStyle w:val="Refdecomentario"/>
        </w:rPr>
        <w:annotationRef/>
      </w:r>
      <w:r>
        <w:t xml:space="preserve">Di cual es, que aquí no hay que preocuparse de los egos de la tropa </w:t>
      </w:r>
      <w:r>
        <w:sym w:font="Wingdings" w:char="F04A"/>
      </w:r>
    </w:p>
    <w:p w14:paraId="5B66B7AB" w14:textId="77777777" w:rsidR="008C14E4" w:rsidRDefault="008C14E4">
      <w:pPr>
        <w:pStyle w:val="Textocomentario"/>
      </w:pPr>
    </w:p>
  </w:comment>
  <w:comment w:id="472" w:author="Javier Vijande Asenjo" w:date="2023-11-16T14:08:00Z" w:initials="JVA">
    <w:p w14:paraId="4C2A5DA3" w14:textId="7F5DFA15" w:rsidR="00B21D0F" w:rsidRDefault="00B21D0F">
      <w:pPr>
        <w:pStyle w:val="Textocomentario"/>
      </w:pPr>
      <w:r>
        <w:rPr>
          <w:rStyle w:val="Refdecomentario"/>
        </w:rPr>
        <w:annotationRef/>
      </w:r>
      <w:r>
        <w:t xml:space="preserve">Yo creo que esto no pinta nada </w:t>
      </w:r>
      <w:r>
        <w:t>aqui</w:t>
      </w:r>
    </w:p>
  </w:comment>
  <w:comment w:id="480" w:author="Javier Vijande Asenjo" w:date="2023-11-16T14:09:00Z" w:initials="JVA">
    <w:p w14:paraId="534FE805" w14:textId="56073DAB" w:rsidR="00B21D0F" w:rsidRDefault="00B21D0F">
      <w:pPr>
        <w:pStyle w:val="Textocomentario"/>
      </w:pPr>
      <w:r>
        <w:rPr>
          <w:rStyle w:val="Refdecomentario"/>
        </w:rPr>
        <w:annotationRef/>
      </w:r>
      <w:r>
        <w:t>¿a estas alturas lo definimos?</w:t>
      </w:r>
    </w:p>
  </w:comment>
  <w:comment w:id="478" w:author="Javier Vijande Asenjo" w:date="2023-11-16T14:09:00Z" w:initials="JVA">
    <w:p w14:paraId="786F97ED" w14:textId="139146AA" w:rsidR="00B21D0F" w:rsidRDefault="00B21D0F">
      <w:pPr>
        <w:pStyle w:val="Textocomentario"/>
      </w:pPr>
      <w:r>
        <w:rPr>
          <w:rStyle w:val="Refdecomentario"/>
        </w:rPr>
        <w:annotationRef/>
      </w:r>
      <w:r>
        <w:t>Lo mismo, no pega en una tesis</w:t>
      </w:r>
    </w:p>
  </w:comment>
  <w:comment w:id="488" w:author="Javier Vijande Asenjo" w:date="2023-11-16T14:12:00Z" w:initials="JVA">
    <w:p w14:paraId="7231404C" w14:textId="1950AE04" w:rsidR="00810959" w:rsidRDefault="00810959">
      <w:pPr>
        <w:pStyle w:val="Textocomentario"/>
      </w:pPr>
      <w:r>
        <w:rPr>
          <w:rStyle w:val="Refdecomentario"/>
        </w:rPr>
        <w:annotationRef/>
      </w:r>
      <w:r>
        <w:t>referencia</w:t>
      </w:r>
    </w:p>
  </w:comment>
  <w:comment w:id="500" w:author="Javier Vijande Asenjo" w:date="2023-11-16T14:13:00Z" w:initials="JVA">
    <w:p w14:paraId="5081FCC3" w14:textId="42A53042" w:rsidR="00810959" w:rsidRDefault="00810959">
      <w:pPr>
        <w:pStyle w:val="Textocomentario"/>
      </w:pPr>
      <w:r>
        <w:rPr>
          <w:rStyle w:val="Refdecomentario"/>
        </w:rPr>
        <w:annotationRef/>
      </w:r>
      <w:r>
        <w:t>referencia</w:t>
      </w:r>
    </w:p>
  </w:comment>
  <w:comment w:id="501" w:author="Javier Vijande Asenjo" w:date="2023-11-16T14:13:00Z" w:initials="JVA">
    <w:p w14:paraId="563924AC" w14:textId="081CABAB" w:rsidR="00810959" w:rsidRDefault="00810959">
      <w:pPr>
        <w:pStyle w:val="Textocomentario"/>
      </w:pPr>
      <w:r>
        <w:rPr>
          <w:rStyle w:val="Refdecomentario"/>
        </w:rPr>
        <w:annotationRef/>
      </w:r>
      <w:r>
        <w:t>referencia y formato</w:t>
      </w:r>
    </w:p>
  </w:comment>
  <w:comment w:id="505" w:author="Javier Vijande Asenjo" w:date="2023-11-16T14:14:00Z" w:initials="JVA">
    <w:p w14:paraId="4EF2743F" w14:textId="65EA82D0" w:rsidR="00810959" w:rsidRDefault="00810959">
      <w:pPr>
        <w:pStyle w:val="Textocomentario"/>
      </w:pPr>
      <w:r>
        <w:rPr>
          <w:rStyle w:val="Refdecomentario"/>
        </w:rPr>
        <w:annotationRef/>
      </w:r>
      <w:r>
        <w:t>referencia</w:t>
      </w:r>
    </w:p>
  </w:comment>
  <w:comment w:id="506" w:author="Javier Vijande Asenjo" w:date="2023-11-16T14:14:00Z" w:initials="JVA">
    <w:p w14:paraId="70A942EC" w14:textId="2F258429" w:rsidR="00810959" w:rsidRDefault="00810959">
      <w:pPr>
        <w:pStyle w:val="Textocomentario"/>
      </w:pPr>
      <w:r>
        <w:rPr>
          <w:rStyle w:val="Refdecomentario"/>
        </w:rPr>
        <w:annotationRef/>
      </w:r>
      <w:r>
        <w:t>Faltaria aquí un parrafillo de cierre muy general sobre el campo.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E126A8" w15:done="0"/>
  <w15:commentEx w15:paraId="2B881A5D" w15:done="0"/>
  <w15:commentEx w15:paraId="03B089D3" w15:paraIdParent="2B881A5D" w15:done="0"/>
  <w15:commentEx w15:paraId="1469A889" w15:done="0"/>
  <w15:commentEx w15:paraId="5AEEE2FC" w15:paraIdParent="1469A889" w15:done="0"/>
  <w15:commentEx w15:paraId="6190B30E" w15:done="0"/>
  <w15:commentEx w15:paraId="7A4D074E" w15:paraIdParent="6190B30E" w15:done="0"/>
  <w15:commentEx w15:paraId="5012B8AF" w15:done="0"/>
  <w15:commentEx w15:paraId="4C8B8446" w15:paraIdParent="5012B8AF" w15:done="0"/>
  <w15:commentEx w15:paraId="1E4C4929" w15:done="0"/>
  <w15:commentEx w15:paraId="060F2984" w15:paraIdParent="1E4C4929" w15:done="0"/>
  <w15:commentEx w15:paraId="2BB0B869" w15:done="0"/>
  <w15:commentEx w15:paraId="282430B2" w15:paraIdParent="2BB0B869" w15:done="0"/>
  <w15:commentEx w15:paraId="2743D915" w15:done="0"/>
  <w15:commentEx w15:paraId="3E6460EA" w15:paraIdParent="2743D915" w15:done="0"/>
  <w15:commentEx w15:paraId="6972180E" w15:done="0"/>
  <w15:commentEx w15:paraId="1B254D41" w15:done="0"/>
  <w15:commentEx w15:paraId="6363B293" w15:paraIdParent="1B254D41" w15:done="0"/>
  <w15:commentEx w15:paraId="3C2642B9" w15:done="0"/>
  <w15:commentEx w15:paraId="34344996" w15:done="0"/>
  <w15:commentEx w15:paraId="267880A0" w15:done="0"/>
  <w15:commentEx w15:paraId="7B093543" w15:done="0"/>
  <w15:commentEx w15:paraId="0715D36E" w15:done="0"/>
  <w15:commentEx w15:paraId="3186CB4A" w15:done="0"/>
  <w15:commentEx w15:paraId="63C8DBE8" w15:done="0"/>
  <w15:commentEx w15:paraId="6A0F91E5" w15:done="0"/>
  <w15:commentEx w15:paraId="423C9CD9" w15:done="0"/>
  <w15:commentEx w15:paraId="7B41BEBD" w15:done="0"/>
  <w15:commentEx w15:paraId="6FB197EF" w15:done="0"/>
  <w15:commentEx w15:paraId="717DDE42" w15:done="0"/>
  <w15:commentEx w15:paraId="67F5C835" w15:done="0"/>
  <w15:commentEx w15:paraId="44176463" w15:done="0"/>
  <w15:commentEx w15:paraId="39C73B02" w15:done="0"/>
  <w15:commentEx w15:paraId="18ECC553" w15:done="0"/>
  <w15:commentEx w15:paraId="5D16B4B3" w15:done="0"/>
  <w15:commentEx w15:paraId="236AE295" w15:done="0"/>
  <w15:commentEx w15:paraId="16FBD31F" w15:done="0"/>
  <w15:commentEx w15:paraId="0CA61EB4" w15:done="0"/>
  <w15:commentEx w15:paraId="6A1367C7" w15:done="0"/>
  <w15:commentEx w15:paraId="08DD4FF4" w15:done="0"/>
  <w15:commentEx w15:paraId="6EF9B657" w15:done="0"/>
  <w15:commentEx w15:paraId="53A192E9" w15:done="0"/>
  <w15:commentEx w15:paraId="3E2DF96F" w15:done="0"/>
  <w15:commentEx w15:paraId="39F01262" w15:done="0"/>
  <w15:commentEx w15:paraId="4598CC75" w15:done="0"/>
  <w15:commentEx w15:paraId="144E63EA" w15:done="0"/>
  <w15:commentEx w15:paraId="7D1A90C4" w15:done="0"/>
  <w15:commentEx w15:paraId="792AF583" w15:done="0"/>
  <w15:commentEx w15:paraId="7457915F" w15:done="0"/>
  <w15:commentEx w15:paraId="71905480" w15:done="0"/>
  <w15:commentEx w15:paraId="7A16D51B" w15:done="0"/>
  <w15:commentEx w15:paraId="1624AAE0" w15:done="0"/>
  <w15:commentEx w15:paraId="4CA168BA" w15:done="0"/>
  <w15:commentEx w15:paraId="7EFE0208" w15:done="0"/>
  <w15:commentEx w15:paraId="4A6026CE" w15:done="0"/>
  <w15:commentEx w15:paraId="63B66C8E" w15:done="0"/>
  <w15:commentEx w15:paraId="5ECBF5B2" w15:done="0"/>
  <w15:commentEx w15:paraId="4341AF3D" w15:done="0"/>
  <w15:commentEx w15:paraId="277FCEE2" w15:done="0"/>
  <w15:commentEx w15:paraId="74860364" w15:done="0"/>
  <w15:commentEx w15:paraId="2E7B4B7D" w15:done="0"/>
  <w15:commentEx w15:paraId="25BF905B" w15:done="0"/>
  <w15:commentEx w15:paraId="7CE6F57E" w15:done="0"/>
  <w15:commentEx w15:paraId="06B948D3" w15:done="0"/>
  <w15:commentEx w15:paraId="2426C39D" w15:done="0"/>
  <w15:commentEx w15:paraId="2D5A5F5B" w15:done="0"/>
  <w15:commentEx w15:paraId="47F59DE5" w15:done="0"/>
  <w15:commentEx w15:paraId="5093FF1B" w15:done="0"/>
  <w15:commentEx w15:paraId="249B9CB3" w15:done="0"/>
  <w15:commentEx w15:paraId="1D5303FF" w15:done="0"/>
  <w15:commentEx w15:paraId="592C3028" w15:done="0"/>
  <w15:commentEx w15:paraId="504120AC" w15:done="0"/>
  <w15:commentEx w15:paraId="609179A1" w15:done="0"/>
  <w15:commentEx w15:paraId="1631E702" w15:done="0"/>
  <w15:commentEx w15:paraId="61D7A718" w15:done="0"/>
  <w15:commentEx w15:paraId="7B0F4A1B" w15:done="0"/>
  <w15:commentEx w15:paraId="45972E01" w15:done="0"/>
  <w15:commentEx w15:paraId="5B66B7AB" w15:done="0"/>
  <w15:commentEx w15:paraId="4C2A5DA3" w15:done="0"/>
  <w15:commentEx w15:paraId="534FE805" w15:done="0"/>
  <w15:commentEx w15:paraId="786F97ED" w15:done="0"/>
  <w15:commentEx w15:paraId="7231404C" w15:done="0"/>
  <w15:commentEx w15:paraId="5081FCC3" w15:done="0"/>
  <w15:commentEx w15:paraId="563924AC" w15:done="0"/>
  <w15:commentEx w15:paraId="4EF2743F" w15:done="0"/>
  <w15:commentEx w15:paraId="70A9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9C7132" w16cex:dateUtc="2023-11-18T16:49:00Z"/>
  <w16cex:commentExtensible w16cex:durableId="55A24BE9" w16cex:dateUtc="2023-11-18T16:53:00Z"/>
  <w16cex:commentExtensible w16cex:durableId="017414BF" w16cex:dateUtc="2023-11-18T17:22:00Z"/>
  <w16cex:commentExtensible w16cex:durableId="612D2E6F" w16cex:dateUtc="2023-11-18T18:21:00Z"/>
  <w16cex:commentExtensible w16cex:durableId="0B4A605A" w16cex:dateUtc="2023-11-18T19:22:00Z"/>
  <w16cex:commentExtensible w16cex:durableId="4C837A60" w16cex:dateUtc="2023-11-18T19:47:00Z"/>
  <w16cex:commentExtensible w16cex:durableId="0364CB2E" w16cex:dateUtc="2023-11-18T19:05:00Z"/>
  <w16cex:commentExtensible w16cex:durableId="44D3CE89" w16cex:dateUtc="2023-11-18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E126A8" w16cid:durableId="6A3F2FDD"/>
  <w16cid:commentId w16cid:paraId="2B881A5D" w16cid:durableId="3924899D"/>
  <w16cid:commentId w16cid:paraId="03B089D3" w16cid:durableId="7E9C7132"/>
  <w16cid:commentId w16cid:paraId="1469A889" w16cid:durableId="1AD93F60"/>
  <w16cid:commentId w16cid:paraId="5AEEE2FC" w16cid:durableId="55A24BE9"/>
  <w16cid:commentId w16cid:paraId="6190B30E" w16cid:durableId="0741D19F"/>
  <w16cid:commentId w16cid:paraId="7A4D074E" w16cid:durableId="017414BF"/>
  <w16cid:commentId w16cid:paraId="5012B8AF" w16cid:durableId="459B60C2"/>
  <w16cid:commentId w16cid:paraId="4C8B8446" w16cid:durableId="612D2E6F"/>
  <w16cid:commentId w16cid:paraId="1E4C4929" w16cid:durableId="68F3E435"/>
  <w16cid:commentId w16cid:paraId="060F2984" w16cid:durableId="0B4A605A"/>
  <w16cid:commentId w16cid:paraId="2BB0B869" w16cid:durableId="561BC8D6"/>
  <w16cid:commentId w16cid:paraId="282430B2" w16cid:durableId="4C837A60"/>
  <w16cid:commentId w16cid:paraId="2743D915" w16cid:durableId="2A7941C3"/>
  <w16cid:commentId w16cid:paraId="3E6460EA" w16cid:durableId="0364CB2E"/>
  <w16cid:commentId w16cid:paraId="6972180E" w16cid:durableId="5903062A"/>
  <w16cid:commentId w16cid:paraId="1B254D41" w16cid:durableId="477A9FE7"/>
  <w16cid:commentId w16cid:paraId="6363B293" w16cid:durableId="44D3CE89"/>
  <w16cid:commentId w16cid:paraId="3C2642B9" w16cid:durableId="15E2E58D"/>
  <w16cid:commentId w16cid:paraId="34344996" w16cid:durableId="77FF2193"/>
  <w16cid:commentId w16cid:paraId="267880A0" w16cid:durableId="5C40FA97"/>
  <w16cid:commentId w16cid:paraId="7B093543" w16cid:durableId="4668A8E8"/>
  <w16cid:commentId w16cid:paraId="0715D36E" w16cid:durableId="1012FD42"/>
  <w16cid:commentId w16cid:paraId="3186CB4A" w16cid:durableId="1BF3B661"/>
  <w16cid:commentId w16cid:paraId="63C8DBE8" w16cid:durableId="5A2621BF"/>
  <w16cid:commentId w16cid:paraId="6A0F91E5" w16cid:durableId="650D7D89"/>
  <w16cid:commentId w16cid:paraId="423C9CD9" w16cid:durableId="7C4071BD"/>
  <w16cid:commentId w16cid:paraId="7B41BEBD" w16cid:durableId="00C95F4D"/>
  <w16cid:commentId w16cid:paraId="6FB197EF" w16cid:durableId="510CEA52"/>
  <w16cid:commentId w16cid:paraId="717DDE42" w16cid:durableId="0E72B99F"/>
  <w16cid:commentId w16cid:paraId="67F5C835" w16cid:durableId="742B9721"/>
  <w16cid:commentId w16cid:paraId="44176463" w16cid:durableId="77552ABF"/>
  <w16cid:commentId w16cid:paraId="39C73B02" w16cid:durableId="2F527C7B"/>
  <w16cid:commentId w16cid:paraId="18ECC553" w16cid:durableId="67854EC9"/>
  <w16cid:commentId w16cid:paraId="5D16B4B3" w16cid:durableId="558D2987"/>
  <w16cid:commentId w16cid:paraId="236AE295" w16cid:durableId="7C137E7B"/>
  <w16cid:commentId w16cid:paraId="16FBD31F" w16cid:durableId="4DCAC296"/>
  <w16cid:commentId w16cid:paraId="0CA61EB4" w16cid:durableId="6810BAAD"/>
  <w16cid:commentId w16cid:paraId="6A1367C7" w16cid:durableId="5B331042"/>
  <w16cid:commentId w16cid:paraId="08DD4FF4" w16cid:durableId="7B0D6E89"/>
  <w16cid:commentId w16cid:paraId="6EF9B657" w16cid:durableId="782CBA5D"/>
  <w16cid:commentId w16cid:paraId="53A192E9" w16cid:durableId="4FF5AC39"/>
  <w16cid:commentId w16cid:paraId="3E2DF96F" w16cid:durableId="57972989"/>
  <w16cid:commentId w16cid:paraId="39F01262" w16cid:durableId="43EDB9B0"/>
  <w16cid:commentId w16cid:paraId="4598CC75" w16cid:durableId="5D1888F0"/>
  <w16cid:commentId w16cid:paraId="144E63EA" w16cid:durableId="704F3DB9"/>
  <w16cid:commentId w16cid:paraId="7D1A90C4" w16cid:durableId="2B676F4D"/>
  <w16cid:commentId w16cid:paraId="792AF583" w16cid:durableId="5AE0D44B"/>
  <w16cid:commentId w16cid:paraId="7457915F" w16cid:durableId="233F87DB"/>
  <w16cid:commentId w16cid:paraId="71905480" w16cid:durableId="4F9B55CF"/>
  <w16cid:commentId w16cid:paraId="7A16D51B" w16cid:durableId="6362E993"/>
  <w16cid:commentId w16cid:paraId="1624AAE0" w16cid:durableId="5BEB37B3"/>
  <w16cid:commentId w16cid:paraId="4CA168BA" w16cid:durableId="3A14B71C"/>
  <w16cid:commentId w16cid:paraId="7EFE0208" w16cid:durableId="7E0FF5B5"/>
  <w16cid:commentId w16cid:paraId="4A6026CE" w16cid:durableId="0C86BB00"/>
  <w16cid:commentId w16cid:paraId="63B66C8E" w16cid:durableId="492DE883"/>
  <w16cid:commentId w16cid:paraId="5ECBF5B2" w16cid:durableId="5997EEBD"/>
  <w16cid:commentId w16cid:paraId="4341AF3D" w16cid:durableId="0D7829D0"/>
  <w16cid:commentId w16cid:paraId="277FCEE2" w16cid:durableId="66A1B467"/>
  <w16cid:commentId w16cid:paraId="74860364" w16cid:durableId="68621DBC"/>
  <w16cid:commentId w16cid:paraId="2E7B4B7D" w16cid:durableId="68AF5366"/>
  <w16cid:commentId w16cid:paraId="25BF905B" w16cid:durableId="4045D215"/>
  <w16cid:commentId w16cid:paraId="7CE6F57E" w16cid:durableId="591D26E5"/>
  <w16cid:commentId w16cid:paraId="06B948D3" w16cid:durableId="68A458F6"/>
  <w16cid:commentId w16cid:paraId="2426C39D" w16cid:durableId="2159BA02"/>
  <w16cid:commentId w16cid:paraId="2D5A5F5B" w16cid:durableId="63414430"/>
  <w16cid:commentId w16cid:paraId="47F59DE5" w16cid:durableId="5A945699"/>
  <w16cid:commentId w16cid:paraId="5093FF1B" w16cid:durableId="25C1FF4D"/>
  <w16cid:commentId w16cid:paraId="249B9CB3" w16cid:durableId="0431D186"/>
  <w16cid:commentId w16cid:paraId="1D5303FF" w16cid:durableId="4919F56D"/>
  <w16cid:commentId w16cid:paraId="592C3028" w16cid:durableId="171538F4"/>
  <w16cid:commentId w16cid:paraId="504120AC" w16cid:durableId="0BBEDCCF"/>
  <w16cid:commentId w16cid:paraId="609179A1" w16cid:durableId="1CBFCC10"/>
  <w16cid:commentId w16cid:paraId="1631E702" w16cid:durableId="6B3431D9"/>
  <w16cid:commentId w16cid:paraId="61D7A718" w16cid:durableId="7A5AAD7B"/>
  <w16cid:commentId w16cid:paraId="7B0F4A1B" w16cid:durableId="525E32AF"/>
  <w16cid:commentId w16cid:paraId="45972E01" w16cid:durableId="53D11B0C"/>
  <w16cid:commentId w16cid:paraId="5B66B7AB" w16cid:durableId="5E9D507B"/>
  <w16cid:commentId w16cid:paraId="4C2A5DA3" w16cid:durableId="385FE11D"/>
  <w16cid:commentId w16cid:paraId="534FE805" w16cid:durableId="0077D1BC"/>
  <w16cid:commentId w16cid:paraId="786F97ED" w16cid:durableId="683F0DBC"/>
  <w16cid:commentId w16cid:paraId="7231404C" w16cid:durableId="13F0AD46"/>
  <w16cid:commentId w16cid:paraId="5081FCC3" w16cid:durableId="2FBF99FB"/>
  <w16cid:commentId w16cid:paraId="563924AC" w16cid:durableId="50A418F9"/>
  <w16cid:commentId w16cid:paraId="4EF2743F" w16cid:durableId="2FF946C8"/>
  <w16cid:commentId w16cid:paraId="70A942EC" w16cid:durableId="71709A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E027" w14:textId="77777777" w:rsidR="00E71A0B" w:rsidRDefault="00E71A0B">
      <w:pPr>
        <w:spacing w:after="0"/>
      </w:pPr>
      <w:r>
        <w:separator/>
      </w:r>
    </w:p>
  </w:endnote>
  <w:endnote w:type="continuationSeparator" w:id="0">
    <w:p w14:paraId="6D794E46" w14:textId="77777777" w:rsidR="00E71A0B" w:rsidRDefault="00E71A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8CBFF" w14:textId="77777777" w:rsidR="00E223CA" w:rsidRDefault="00E223CA" w:rsidP="00E223CA">
    <w:pPr>
      <w:pStyle w:val="Piedepgina"/>
    </w:pPr>
  </w:p>
  <w:p w14:paraId="1A16E25C" w14:textId="77777777" w:rsidR="00E223CA" w:rsidRDefault="00E223CA" w:rsidP="00E223CA">
    <w:pPr>
      <w:pStyle w:val="Piedepgina"/>
      <w:ind w:left="-567"/>
    </w:pPr>
    <w:r>
      <w:rPr>
        <w:noProof/>
        <w:lang w:val="es-ES" w:eastAsia="es-ES"/>
      </w:rPr>
      <w:drawing>
        <wp:inline distT="0" distB="0" distL="0" distR="0" wp14:anchorId="0113C129" wp14:editId="6DE5F5BE">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68D12" w14:textId="77777777" w:rsidR="00E71A0B" w:rsidRDefault="00E71A0B">
      <w:r>
        <w:separator/>
      </w:r>
    </w:p>
  </w:footnote>
  <w:footnote w:type="continuationSeparator" w:id="0">
    <w:p w14:paraId="2DD41672" w14:textId="77777777" w:rsidR="00E71A0B" w:rsidRDefault="00E71A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F791" w14:textId="77777777" w:rsidR="00E223CA" w:rsidRDefault="00E223CA" w:rsidP="00E223CA">
    <w:pPr>
      <w:pStyle w:val="Encabezado"/>
      <w:ind w:left="-567"/>
      <w:rPr>
        <w:noProof/>
        <w:lang w:val="es-ES" w:eastAsia="es-ES"/>
      </w:rPr>
    </w:pPr>
  </w:p>
  <w:p w14:paraId="75AB313E" w14:textId="77777777" w:rsidR="00E223CA" w:rsidRDefault="00E223CA" w:rsidP="00E223CA">
    <w:pPr>
      <w:pStyle w:val="Encabezado"/>
      <w:rPr>
        <w:noProof/>
        <w:lang w:val="es-ES" w:eastAsia="es-ES"/>
      </w:rPr>
    </w:pPr>
  </w:p>
  <w:p w14:paraId="438D00DF" w14:textId="77777777" w:rsidR="00E223CA" w:rsidRDefault="00E223CA" w:rsidP="00E223CA">
    <w:pPr>
      <w:pStyle w:val="Encabezado"/>
      <w:rPr>
        <w:noProof/>
        <w:lang w:val="es-ES" w:eastAsia="es-ES"/>
      </w:rPr>
    </w:pPr>
  </w:p>
  <w:p w14:paraId="136753D7" w14:textId="77777777" w:rsidR="00E223CA" w:rsidRDefault="00E223CA" w:rsidP="00E223CA">
    <w:pPr>
      <w:pStyle w:val="Encabezado"/>
      <w:ind w:left="-567"/>
    </w:pPr>
    <w:r>
      <w:rPr>
        <w:noProof/>
        <w:lang w:val="es-ES" w:eastAsia="es-ES"/>
      </w:rPr>
      <w:drawing>
        <wp:inline distT="0" distB="0" distL="0" distR="0" wp14:anchorId="3A9A7FEE" wp14:editId="542A97F0">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7E081700" w14:textId="77777777" w:rsidR="00E223CA" w:rsidRDefault="00E223CA" w:rsidP="00E223CA">
    <w:pPr>
      <w:pStyle w:val="Encabezado"/>
      <w:ind w:left="-567"/>
    </w:pPr>
  </w:p>
  <w:p w14:paraId="1767482C" w14:textId="77777777" w:rsidR="00E223CA" w:rsidRDefault="00E223CA" w:rsidP="00E223CA">
    <w:pPr>
      <w:pStyle w:val="Encabezado"/>
      <w:ind w:left="-567"/>
    </w:pPr>
  </w:p>
  <w:p w14:paraId="70488C7C" w14:textId="77777777" w:rsidR="00E223CA" w:rsidRDefault="00E223CA" w:rsidP="00E223CA">
    <w:pPr>
      <w:pStyle w:val="Encabezado"/>
      <w:ind w:left="-567"/>
    </w:pPr>
  </w:p>
  <w:p w14:paraId="2A425C59" w14:textId="77777777" w:rsidR="00E223CA" w:rsidRDefault="00E223CA" w:rsidP="00E223CA">
    <w:pPr>
      <w:pStyle w:val="Encabezado"/>
      <w:ind w:firstLine="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AFAE4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83A28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654EE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55858316">
    <w:abstractNumId w:val="0"/>
  </w:num>
  <w:num w:numId="2" w16cid:durableId="944120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65868179">
    <w:abstractNumId w:val="1"/>
  </w:num>
  <w:num w:numId="4" w16cid:durableId="1367214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8356716">
    <w:abstractNumId w:val="1"/>
  </w:num>
  <w:num w:numId="6" w16cid:durableId="1109817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vier Vijande Asenjo">
    <w15:presenceInfo w15:providerId="None" w15:userId="Javier Vijande Asenjo"/>
  </w15:person>
  <w15:person w15:author="Antonio Otal Palacin">
    <w15:presenceInfo w15:providerId="AD" w15:userId="S::opan@alumni.uv.es::5da3627d-2ab2-42f8-b5e8-ee00e4abfa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4C6"/>
    <w:rsid w:val="00090391"/>
    <w:rsid w:val="00171353"/>
    <w:rsid w:val="001C06EC"/>
    <w:rsid w:val="002248CD"/>
    <w:rsid w:val="0024751C"/>
    <w:rsid w:val="0028007F"/>
    <w:rsid w:val="002E5893"/>
    <w:rsid w:val="00313291"/>
    <w:rsid w:val="003726F9"/>
    <w:rsid w:val="00383AA8"/>
    <w:rsid w:val="003F311A"/>
    <w:rsid w:val="00455992"/>
    <w:rsid w:val="00504BBB"/>
    <w:rsid w:val="00571E16"/>
    <w:rsid w:val="00590699"/>
    <w:rsid w:val="005D7DA6"/>
    <w:rsid w:val="00610AC2"/>
    <w:rsid w:val="00674011"/>
    <w:rsid w:val="007126FF"/>
    <w:rsid w:val="00717170"/>
    <w:rsid w:val="00761623"/>
    <w:rsid w:val="00780864"/>
    <w:rsid w:val="00780C86"/>
    <w:rsid w:val="007B4771"/>
    <w:rsid w:val="007B7676"/>
    <w:rsid w:val="007F0BDA"/>
    <w:rsid w:val="00810959"/>
    <w:rsid w:val="008248C7"/>
    <w:rsid w:val="00873006"/>
    <w:rsid w:val="008A6B14"/>
    <w:rsid w:val="008C14E4"/>
    <w:rsid w:val="00902423"/>
    <w:rsid w:val="009574C6"/>
    <w:rsid w:val="009D45E6"/>
    <w:rsid w:val="00A246FD"/>
    <w:rsid w:val="00AA6C9E"/>
    <w:rsid w:val="00AB727F"/>
    <w:rsid w:val="00AC15B0"/>
    <w:rsid w:val="00AC1B4D"/>
    <w:rsid w:val="00B21D0F"/>
    <w:rsid w:val="00B330D3"/>
    <w:rsid w:val="00B3655B"/>
    <w:rsid w:val="00B54866"/>
    <w:rsid w:val="00C17A36"/>
    <w:rsid w:val="00C40B79"/>
    <w:rsid w:val="00CB300D"/>
    <w:rsid w:val="00DA0EBD"/>
    <w:rsid w:val="00DF100A"/>
    <w:rsid w:val="00E223CA"/>
    <w:rsid w:val="00E70CD1"/>
    <w:rsid w:val="00E71A0B"/>
    <w:rsid w:val="00EB77FD"/>
    <w:rsid w:val="00F12D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7487"/>
  <w15:docId w15:val="{2ED73E28-A72D-4B54-B9CD-AA404DFA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2DF"/>
    <w:pPr>
      <w:spacing w:after="200"/>
    </w:pPr>
    <w:rPr>
      <w:sz w:val="24"/>
      <w:szCs w:val="24"/>
    </w:rPr>
  </w:style>
  <w:style w:type="paragraph" w:styleId="Ttulo1">
    <w:name w:val="heading 1"/>
    <w:basedOn w:val="Normal"/>
    <w:next w:val="Textoindependiente"/>
    <w:link w:val="Ttulo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ulo2">
    <w:name w:val="heading 2"/>
    <w:basedOn w:val="Normal"/>
    <w:next w:val="Textoindependiente"/>
    <w:link w:val="Ttulo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ulo3">
    <w:name w:val="heading 3"/>
    <w:basedOn w:val="Normal"/>
    <w:next w:val="Textoindependiente"/>
    <w:link w:val="Ttulo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ulo4">
    <w:name w:val="heading 4"/>
    <w:basedOn w:val="Normal"/>
    <w:next w:val="Textoindependiente"/>
    <w:link w:val="Ttulo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ulo5">
    <w:name w:val="heading 5"/>
    <w:basedOn w:val="Normal"/>
    <w:next w:val="Textoindependiente"/>
    <w:link w:val="Ttulo5Car"/>
    <w:uiPriority w:val="9"/>
    <w:unhideWhenUsed/>
    <w:qFormat/>
    <w:rsid w:val="00F85B89"/>
    <w:pPr>
      <w:keepNext/>
      <w:keepLines/>
      <w:spacing w:before="200" w:after="0"/>
      <w:outlineLvl w:val="4"/>
    </w:pPr>
    <w:rPr>
      <w:rFonts w:ascii="Calibri" w:eastAsia="Times New Roman" w:hAnsi="Calibri"/>
      <w:iCs/>
      <w:color w:val="4F81BD"/>
    </w:rPr>
  </w:style>
  <w:style w:type="paragraph" w:styleId="Ttulo6">
    <w:name w:val="heading 6"/>
    <w:basedOn w:val="Normal"/>
    <w:next w:val="Textoindependiente"/>
    <w:link w:val="Ttulo6Car"/>
    <w:uiPriority w:val="9"/>
    <w:unhideWhenUsed/>
    <w:qFormat/>
    <w:rsid w:val="00F85B89"/>
    <w:pPr>
      <w:keepNext/>
      <w:keepLines/>
      <w:spacing w:before="200" w:after="0"/>
      <w:outlineLvl w:val="5"/>
    </w:pPr>
    <w:rPr>
      <w:rFonts w:ascii="Calibri" w:eastAsia="Times New Roman" w:hAnsi="Calibri"/>
      <w:color w:val="4F81BD"/>
    </w:rPr>
  </w:style>
  <w:style w:type="paragraph" w:styleId="Ttulo7">
    <w:name w:val="heading 7"/>
    <w:basedOn w:val="Normal"/>
    <w:next w:val="Textoindependiente"/>
    <w:link w:val="Ttulo7Car"/>
    <w:uiPriority w:val="9"/>
    <w:unhideWhenUsed/>
    <w:qFormat/>
    <w:rsid w:val="00F85B89"/>
    <w:pPr>
      <w:keepNext/>
      <w:keepLines/>
      <w:spacing w:before="200" w:after="0"/>
      <w:outlineLvl w:val="6"/>
    </w:pPr>
    <w:rPr>
      <w:rFonts w:ascii="Calibri" w:eastAsia="Times New Roman" w:hAnsi="Calibri"/>
      <w:color w:val="4F81BD"/>
    </w:rPr>
  </w:style>
  <w:style w:type="paragraph" w:styleId="Ttulo8">
    <w:name w:val="heading 8"/>
    <w:basedOn w:val="Normal"/>
    <w:next w:val="Textoindependiente"/>
    <w:link w:val="Ttulo8Car"/>
    <w:uiPriority w:val="9"/>
    <w:unhideWhenUsed/>
    <w:qFormat/>
    <w:rsid w:val="00F85B89"/>
    <w:pPr>
      <w:keepNext/>
      <w:keepLines/>
      <w:spacing w:before="200" w:after="0"/>
      <w:outlineLvl w:val="7"/>
    </w:pPr>
    <w:rPr>
      <w:rFonts w:ascii="Calibri" w:eastAsia="Times New Roman" w:hAnsi="Calibri"/>
      <w:color w:val="4F81BD"/>
    </w:rPr>
  </w:style>
  <w:style w:type="paragraph" w:styleId="Ttulo9">
    <w:name w:val="heading 9"/>
    <w:basedOn w:val="Normal"/>
    <w:next w:val="Textoindependiente"/>
    <w:link w:val="Ttulo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1C91"/>
    <w:pPr>
      <w:tabs>
        <w:tab w:val="center" w:pos="4252"/>
        <w:tab w:val="right" w:pos="8504"/>
      </w:tabs>
      <w:spacing w:after="0"/>
    </w:pPr>
  </w:style>
  <w:style w:type="character" w:customStyle="1" w:styleId="EncabezadoCar">
    <w:name w:val="Encabezado Car"/>
    <w:basedOn w:val="Fuentedeprrafopredeter"/>
    <w:link w:val="Encabezado"/>
    <w:uiPriority w:val="99"/>
    <w:rsid w:val="00631C91"/>
  </w:style>
  <w:style w:type="paragraph" w:styleId="Piedepgina">
    <w:name w:val="footer"/>
    <w:basedOn w:val="Normal"/>
    <w:link w:val="PiedepginaCar"/>
    <w:uiPriority w:val="99"/>
    <w:unhideWhenUsed/>
    <w:rsid w:val="00631C91"/>
    <w:pPr>
      <w:tabs>
        <w:tab w:val="center" w:pos="4252"/>
        <w:tab w:val="right" w:pos="8504"/>
      </w:tabs>
      <w:spacing w:after="0"/>
    </w:pPr>
  </w:style>
  <w:style w:type="character" w:customStyle="1" w:styleId="PiedepginaCar">
    <w:name w:val="Pie de página Car"/>
    <w:basedOn w:val="Fuentedeprrafopredeter"/>
    <w:link w:val="Piedepgina"/>
    <w:uiPriority w:val="99"/>
    <w:rsid w:val="00631C91"/>
  </w:style>
  <w:style w:type="paragraph" w:styleId="Textodeglobo">
    <w:name w:val="Balloon Text"/>
    <w:basedOn w:val="Normal"/>
    <w:link w:val="TextodegloboCar"/>
    <w:uiPriority w:val="99"/>
    <w:semiHidden/>
    <w:unhideWhenUsed/>
    <w:rsid w:val="00393F90"/>
    <w:pPr>
      <w:spacing w:after="0"/>
    </w:pPr>
    <w:rPr>
      <w:rFonts w:ascii="Lucida Grande" w:hAnsi="Lucida Grande"/>
      <w:sz w:val="18"/>
      <w:szCs w:val="18"/>
    </w:rPr>
  </w:style>
  <w:style w:type="character" w:customStyle="1" w:styleId="TextodegloboCar">
    <w:name w:val="Texto de globo Car"/>
    <w:link w:val="Textodeglobo"/>
    <w:uiPriority w:val="99"/>
    <w:semiHidden/>
    <w:rsid w:val="00393F90"/>
    <w:rPr>
      <w:rFonts w:ascii="Lucida Grande" w:hAnsi="Lucida Grande"/>
      <w:sz w:val="18"/>
      <w:szCs w:val="18"/>
    </w:rPr>
  </w:style>
  <w:style w:type="table" w:styleId="Tablaconcuadrcula">
    <w:name w:val="Table Grid"/>
    <w:basedOn w:val="Tab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85B89"/>
    <w:rPr>
      <w:rFonts w:ascii="Calibri" w:eastAsia="Times New Roman" w:hAnsi="Calibri"/>
      <w:b/>
      <w:bCs/>
      <w:color w:val="4F81BD"/>
      <w:sz w:val="52"/>
      <w:szCs w:val="32"/>
    </w:rPr>
  </w:style>
  <w:style w:type="character" w:customStyle="1" w:styleId="Ttulo2Car">
    <w:name w:val="Título 2 Car"/>
    <w:basedOn w:val="Fuentedeprrafopredeter"/>
    <w:link w:val="Ttulo2"/>
    <w:uiPriority w:val="9"/>
    <w:rsid w:val="00F85B89"/>
    <w:rPr>
      <w:rFonts w:ascii="Calibri" w:eastAsia="Times New Roman" w:hAnsi="Calibri"/>
      <w:b/>
      <w:bCs/>
      <w:color w:val="4F81BD"/>
      <w:sz w:val="28"/>
      <w:szCs w:val="28"/>
    </w:rPr>
  </w:style>
  <w:style w:type="character" w:customStyle="1" w:styleId="Ttulo3Car">
    <w:name w:val="Título 3 Car"/>
    <w:basedOn w:val="Fuentedeprrafopredeter"/>
    <w:link w:val="Ttulo3"/>
    <w:uiPriority w:val="9"/>
    <w:rsid w:val="00F85B89"/>
    <w:rPr>
      <w:rFonts w:ascii="Calibri" w:eastAsia="Times New Roman" w:hAnsi="Calibri"/>
      <w:b/>
      <w:bCs/>
      <w:color w:val="4F81BD"/>
      <w:sz w:val="24"/>
      <w:szCs w:val="24"/>
    </w:rPr>
  </w:style>
  <w:style w:type="character" w:customStyle="1" w:styleId="Ttulo4Car">
    <w:name w:val="Título 4 Car"/>
    <w:basedOn w:val="Fuentedeprrafopredeter"/>
    <w:link w:val="Ttulo4"/>
    <w:uiPriority w:val="9"/>
    <w:rsid w:val="00F85B89"/>
    <w:rPr>
      <w:rFonts w:ascii="Calibri" w:eastAsia="Times New Roman" w:hAnsi="Calibri"/>
      <w:bCs/>
      <w:i/>
      <w:color w:val="4F81BD"/>
      <w:sz w:val="24"/>
      <w:szCs w:val="24"/>
    </w:rPr>
  </w:style>
  <w:style w:type="character" w:customStyle="1" w:styleId="Ttulo5Car">
    <w:name w:val="Título 5 Car"/>
    <w:basedOn w:val="Fuentedeprrafopredeter"/>
    <w:link w:val="Ttulo5"/>
    <w:uiPriority w:val="9"/>
    <w:rsid w:val="00F85B89"/>
    <w:rPr>
      <w:rFonts w:ascii="Calibri" w:eastAsia="Times New Roman" w:hAnsi="Calibri"/>
      <w:iCs/>
      <w:color w:val="4F81BD"/>
      <w:sz w:val="24"/>
      <w:szCs w:val="24"/>
    </w:rPr>
  </w:style>
  <w:style w:type="character" w:customStyle="1" w:styleId="Ttulo6Car">
    <w:name w:val="Título 6 Car"/>
    <w:basedOn w:val="Fuentedeprrafopredeter"/>
    <w:link w:val="Ttulo6"/>
    <w:uiPriority w:val="9"/>
    <w:rsid w:val="00F85B89"/>
    <w:rPr>
      <w:rFonts w:ascii="Calibri" w:eastAsia="Times New Roman" w:hAnsi="Calibri"/>
      <w:color w:val="4F81BD"/>
      <w:sz w:val="24"/>
      <w:szCs w:val="24"/>
    </w:rPr>
  </w:style>
  <w:style w:type="character" w:customStyle="1" w:styleId="Ttulo7Car">
    <w:name w:val="Título 7 Car"/>
    <w:basedOn w:val="Fuentedeprrafopredeter"/>
    <w:link w:val="Ttulo7"/>
    <w:uiPriority w:val="9"/>
    <w:rsid w:val="00F85B89"/>
    <w:rPr>
      <w:rFonts w:ascii="Calibri" w:eastAsia="Times New Roman" w:hAnsi="Calibri"/>
      <w:color w:val="4F81BD"/>
      <w:sz w:val="24"/>
      <w:szCs w:val="24"/>
    </w:rPr>
  </w:style>
  <w:style w:type="character" w:customStyle="1" w:styleId="Ttulo8Car">
    <w:name w:val="Título 8 Car"/>
    <w:basedOn w:val="Fuentedeprrafopredeter"/>
    <w:link w:val="Ttulo8"/>
    <w:uiPriority w:val="9"/>
    <w:rsid w:val="00F85B89"/>
    <w:rPr>
      <w:rFonts w:ascii="Calibri" w:eastAsia="Times New Roman" w:hAnsi="Calibri"/>
      <w:color w:val="4F81BD"/>
      <w:sz w:val="24"/>
      <w:szCs w:val="24"/>
    </w:rPr>
  </w:style>
  <w:style w:type="character" w:customStyle="1" w:styleId="Ttulo9Car">
    <w:name w:val="Título 9 Car"/>
    <w:basedOn w:val="Fuentedeprrafopredeter"/>
    <w:link w:val="Ttulo9"/>
    <w:uiPriority w:val="9"/>
    <w:rsid w:val="00F85B89"/>
    <w:rPr>
      <w:rFonts w:ascii="Calibri" w:eastAsia="Times New Roman" w:hAnsi="Calibri"/>
      <w:color w:val="4F81BD"/>
      <w:sz w:val="24"/>
      <w:szCs w:val="24"/>
    </w:rPr>
  </w:style>
  <w:style w:type="paragraph" w:styleId="Textoindependiente">
    <w:name w:val="Body Text"/>
    <w:basedOn w:val="Normal"/>
    <w:link w:val="TextoindependienteCar"/>
    <w:qFormat/>
    <w:rsid w:val="00F85B89"/>
    <w:pPr>
      <w:spacing w:before="180" w:after="180"/>
    </w:pPr>
  </w:style>
  <w:style w:type="character" w:customStyle="1" w:styleId="TextoindependienteCar">
    <w:name w:val="Texto independiente Car"/>
    <w:basedOn w:val="Fuentedeprrafopredeter"/>
    <w:link w:val="Textoindependiente"/>
    <w:rsid w:val="00F85B89"/>
    <w:rPr>
      <w:sz w:val="24"/>
      <w:szCs w:val="24"/>
    </w:rPr>
  </w:style>
  <w:style w:type="paragraph" w:customStyle="1" w:styleId="FirstParagraph">
    <w:name w:val="First Paragraph"/>
    <w:basedOn w:val="Textoindependiente"/>
    <w:next w:val="Textoindependiente"/>
    <w:qFormat/>
    <w:rsid w:val="00F85B89"/>
  </w:style>
  <w:style w:type="paragraph" w:customStyle="1" w:styleId="Compact">
    <w:name w:val="Compact"/>
    <w:basedOn w:val="Textoindependiente"/>
    <w:qFormat/>
    <w:rsid w:val="00F85B89"/>
    <w:pPr>
      <w:spacing w:before="36" w:after="36"/>
    </w:pPr>
  </w:style>
  <w:style w:type="paragraph" w:styleId="Ttulo">
    <w:name w:val="Title"/>
    <w:basedOn w:val="Normal"/>
    <w:next w:val="Textoindependiente"/>
    <w:link w:val="Ttulo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uloCar">
    <w:name w:val="Título Car"/>
    <w:basedOn w:val="Fuentedeprrafopredeter"/>
    <w:link w:val="Ttulo"/>
    <w:rsid w:val="00F85B89"/>
    <w:rPr>
      <w:rFonts w:ascii="Calibri" w:eastAsia="Times New Roman" w:hAnsi="Calibri"/>
      <w:b/>
      <w:bCs/>
      <w:color w:val="345A8A"/>
      <w:sz w:val="36"/>
      <w:szCs w:val="36"/>
    </w:rPr>
  </w:style>
  <w:style w:type="paragraph" w:styleId="Subttulo">
    <w:name w:val="Subtitle"/>
    <w:basedOn w:val="Ttulo"/>
    <w:next w:val="Textoindependiente"/>
    <w:link w:val="SubttuloCar"/>
    <w:qFormat/>
    <w:rsid w:val="00F85B89"/>
    <w:pPr>
      <w:spacing w:before="240"/>
    </w:pPr>
    <w:rPr>
      <w:sz w:val="30"/>
      <w:szCs w:val="30"/>
    </w:rPr>
  </w:style>
  <w:style w:type="character" w:customStyle="1" w:styleId="SubttuloCar">
    <w:name w:val="Subtítulo Car"/>
    <w:basedOn w:val="Fuentedeprrafopredeter"/>
    <w:link w:val="Subttulo"/>
    <w:rsid w:val="00F85B89"/>
    <w:rPr>
      <w:rFonts w:ascii="Calibri" w:eastAsia="Times New Roman" w:hAnsi="Calibri"/>
      <w:b/>
      <w:bCs/>
      <w:color w:val="345A8A"/>
      <w:sz w:val="30"/>
      <w:szCs w:val="30"/>
    </w:rPr>
  </w:style>
  <w:style w:type="paragraph" w:customStyle="1" w:styleId="Author">
    <w:name w:val="Author"/>
    <w:next w:val="Textoindependiente"/>
    <w:qFormat/>
    <w:rsid w:val="00F85B89"/>
    <w:pPr>
      <w:keepNext/>
      <w:keepLines/>
      <w:spacing w:after="200"/>
      <w:jc w:val="center"/>
    </w:pPr>
    <w:rPr>
      <w:sz w:val="24"/>
      <w:szCs w:val="24"/>
    </w:rPr>
  </w:style>
  <w:style w:type="paragraph" w:styleId="Fecha">
    <w:name w:val="Date"/>
    <w:next w:val="Textoindependiente"/>
    <w:link w:val="FechaCar"/>
    <w:qFormat/>
    <w:rsid w:val="00F85B89"/>
    <w:pPr>
      <w:keepNext/>
      <w:keepLines/>
      <w:spacing w:after="200"/>
      <w:jc w:val="center"/>
    </w:pPr>
    <w:rPr>
      <w:sz w:val="24"/>
      <w:szCs w:val="24"/>
    </w:rPr>
  </w:style>
  <w:style w:type="character" w:customStyle="1" w:styleId="FechaCar">
    <w:name w:val="Fecha Car"/>
    <w:basedOn w:val="Fuentedeprrafopredeter"/>
    <w:link w:val="Fecha"/>
    <w:rsid w:val="00F85B89"/>
    <w:rPr>
      <w:sz w:val="24"/>
      <w:szCs w:val="24"/>
    </w:rPr>
  </w:style>
  <w:style w:type="paragraph" w:customStyle="1" w:styleId="Abstract">
    <w:name w:val="Abstract"/>
    <w:basedOn w:val="Normal"/>
    <w:next w:val="Textoindependiente"/>
    <w:qFormat/>
    <w:rsid w:val="00F85B89"/>
    <w:pPr>
      <w:keepNext/>
      <w:keepLines/>
      <w:spacing w:before="300" w:after="300"/>
    </w:pPr>
    <w:rPr>
      <w:sz w:val="20"/>
      <w:szCs w:val="20"/>
    </w:rPr>
  </w:style>
  <w:style w:type="paragraph" w:styleId="Textodebloque">
    <w:name w:val="Block Text"/>
    <w:basedOn w:val="Textoindependiente"/>
    <w:next w:val="Textoindependiente"/>
    <w:uiPriority w:val="9"/>
    <w:unhideWhenUsed/>
    <w:qFormat/>
    <w:rsid w:val="00F85B89"/>
    <w:pPr>
      <w:spacing w:before="100" w:after="100"/>
      <w:ind w:left="480" w:right="480"/>
    </w:pPr>
  </w:style>
  <w:style w:type="paragraph" w:styleId="Textonotapie">
    <w:name w:val="footnote text"/>
    <w:basedOn w:val="Normal"/>
    <w:link w:val="TextonotapieCar"/>
    <w:uiPriority w:val="9"/>
    <w:unhideWhenUsed/>
    <w:qFormat/>
    <w:rsid w:val="00F85B89"/>
  </w:style>
  <w:style w:type="character" w:customStyle="1" w:styleId="TextonotapieCar">
    <w:name w:val="Texto nota pie Car"/>
    <w:basedOn w:val="Fuentedeprrafopredeter"/>
    <w:link w:val="Textonotapie"/>
    <w:uiPriority w:val="9"/>
    <w:rsid w:val="00F85B89"/>
    <w:rPr>
      <w:sz w:val="24"/>
      <w:szCs w:val="24"/>
    </w:rPr>
  </w:style>
  <w:style w:type="table" w:customStyle="1" w:styleId="Table">
    <w:name w:val="Table"/>
    <w:semiHidden/>
    <w:unhideWhenUsed/>
    <w:qFormat/>
    <w:rsid w:val="00F85B89"/>
    <w:pPr>
      <w:spacing w:after="200"/>
    </w:pPr>
    <w:rPr>
      <w:sz w:val="24"/>
      <w:szCs w:val="24"/>
      <w:lang w:val="en-U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Descripcin"/>
    <w:rsid w:val="00F85B89"/>
    <w:pPr>
      <w:keepNext/>
      <w:spacing w:after="120"/>
    </w:pPr>
    <w:rPr>
      <w:b w:val="0"/>
      <w:bCs w:val="0"/>
      <w:i/>
      <w:sz w:val="24"/>
      <w:szCs w:val="24"/>
    </w:rPr>
  </w:style>
  <w:style w:type="paragraph" w:customStyle="1" w:styleId="ImageCaption">
    <w:name w:val="Image Caption"/>
    <w:basedOn w:val="Descripcin"/>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denotaalpie">
    <w:name w:val="footnote reference"/>
    <w:rsid w:val="00F85B89"/>
    <w:rPr>
      <w:vertAlign w:val="superscript"/>
    </w:rPr>
  </w:style>
  <w:style w:type="character" w:styleId="Hipervnculo">
    <w:name w:val="Hyperlink"/>
    <w:uiPriority w:val="99"/>
    <w:rsid w:val="00F85B89"/>
    <w:rPr>
      <w:color w:val="4F81BD"/>
    </w:rPr>
  </w:style>
  <w:style w:type="paragraph" w:styleId="Descripcin">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DC1">
    <w:name w:val="toc 1"/>
    <w:basedOn w:val="Normal"/>
    <w:next w:val="Normal"/>
    <w:autoRedefine/>
    <w:uiPriority w:val="39"/>
    <w:unhideWhenUsed/>
    <w:rsid w:val="007126FF"/>
    <w:pPr>
      <w:spacing w:after="100"/>
    </w:pPr>
  </w:style>
  <w:style w:type="paragraph" w:styleId="TDC2">
    <w:name w:val="toc 2"/>
    <w:basedOn w:val="Normal"/>
    <w:next w:val="Normal"/>
    <w:autoRedefine/>
    <w:uiPriority w:val="39"/>
    <w:unhideWhenUsed/>
    <w:rsid w:val="007126FF"/>
    <w:pPr>
      <w:spacing w:after="100"/>
      <w:ind w:left="240"/>
    </w:pPr>
  </w:style>
  <w:style w:type="paragraph" w:styleId="TDC3">
    <w:name w:val="toc 3"/>
    <w:basedOn w:val="Normal"/>
    <w:next w:val="Normal"/>
    <w:autoRedefine/>
    <w:uiPriority w:val="39"/>
    <w:unhideWhenUsed/>
    <w:rsid w:val="007126FF"/>
    <w:pPr>
      <w:spacing w:after="100"/>
      <w:ind w:left="480"/>
    </w:pPr>
  </w:style>
  <w:style w:type="character" w:styleId="Refdecomentario">
    <w:name w:val="annotation reference"/>
    <w:basedOn w:val="Fuentedeprrafopredeter"/>
    <w:uiPriority w:val="99"/>
    <w:semiHidden/>
    <w:unhideWhenUsed/>
    <w:rsid w:val="00E223CA"/>
    <w:rPr>
      <w:sz w:val="16"/>
      <w:szCs w:val="16"/>
    </w:rPr>
  </w:style>
  <w:style w:type="paragraph" w:styleId="Textocomentario">
    <w:name w:val="annotation text"/>
    <w:basedOn w:val="Normal"/>
    <w:link w:val="TextocomentarioCar"/>
    <w:uiPriority w:val="99"/>
    <w:unhideWhenUsed/>
    <w:rsid w:val="00E223CA"/>
    <w:rPr>
      <w:sz w:val="20"/>
      <w:szCs w:val="20"/>
    </w:rPr>
  </w:style>
  <w:style w:type="character" w:customStyle="1" w:styleId="TextocomentarioCar">
    <w:name w:val="Texto comentario Car"/>
    <w:basedOn w:val="Fuentedeprrafopredeter"/>
    <w:link w:val="Textocomentario"/>
    <w:uiPriority w:val="99"/>
    <w:rsid w:val="00E223CA"/>
  </w:style>
  <w:style w:type="paragraph" w:styleId="Asuntodelcomentario">
    <w:name w:val="annotation subject"/>
    <w:basedOn w:val="Textocomentario"/>
    <w:next w:val="Textocomentario"/>
    <w:link w:val="AsuntodelcomentarioCar"/>
    <w:uiPriority w:val="99"/>
    <w:semiHidden/>
    <w:unhideWhenUsed/>
    <w:rsid w:val="00E223CA"/>
    <w:rPr>
      <w:b/>
      <w:bCs/>
    </w:rPr>
  </w:style>
  <w:style w:type="character" w:customStyle="1" w:styleId="AsuntodelcomentarioCar">
    <w:name w:val="Asunto del comentario Car"/>
    <w:basedOn w:val="TextocomentarioCar"/>
    <w:link w:val="Asuntodelcomentario"/>
    <w:uiPriority w:val="99"/>
    <w:semiHidden/>
    <w:rsid w:val="00E223CA"/>
    <w:rPr>
      <w:b/>
      <w:bCs/>
    </w:rPr>
  </w:style>
  <w:style w:type="character" w:styleId="Hipervnculovisitado">
    <w:name w:val="FollowedHyperlink"/>
    <w:basedOn w:val="Fuentedeprrafopredeter"/>
    <w:uiPriority w:val="99"/>
    <w:semiHidden/>
    <w:unhideWhenUsed/>
    <w:rsid w:val="008C14E4"/>
    <w:rPr>
      <w:color w:val="954F72" w:themeColor="followedHyperlink"/>
      <w:u w:val="single"/>
    </w:rPr>
  </w:style>
  <w:style w:type="paragraph" w:styleId="Revisin">
    <w:name w:val="Revision"/>
    <w:hidden/>
    <w:uiPriority w:val="71"/>
    <w:rsid w:val="00383AA8"/>
    <w:rPr>
      <w:sz w:val="24"/>
      <w:szCs w:val="24"/>
    </w:rPr>
  </w:style>
  <w:style w:type="paragraph" w:styleId="NormalWeb">
    <w:name w:val="Normal (Web)"/>
    <w:basedOn w:val="Normal"/>
    <w:uiPriority w:val="99"/>
    <w:unhideWhenUsed/>
    <w:rsid w:val="003726F9"/>
    <w:pPr>
      <w:spacing w:before="100" w:beforeAutospacing="1" w:after="100" w:afterAutospacing="1"/>
    </w:pPr>
    <w:rPr>
      <w:rFonts w:ascii="Times New Roman" w:eastAsia="Times New Roman" w:hAnsi="Times New Roman"/>
      <w:lang w:val="en-US"/>
    </w:rPr>
  </w:style>
  <w:style w:type="character" w:customStyle="1" w:styleId="cite">
    <w:name w:val="cite"/>
    <w:basedOn w:val="Fuentedeprrafopredeter"/>
    <w:rsid w:val="003726F9"/>
  </w:style>
  <w:style w:type="character" w:customStyle="1" w:styleId="cite-id">
    <w:name w:val="cite-id"/>
    <w:basedOn w:val="Fuentedeprrafopredeter"/>
    <w:rsid w:val="00372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84817">
      <w:bodyDiv w:val="1"/>
      <w:marLeft w:val="0"/>
      <w:marRight w:val="0"/>
      <w:marTop w:val="0"/>
      <w:marBottom w:val="0"/>
      <w:divBdr>
        <w:top w:val="none" w:sz="0" w:space="0" w:color="auto"/>
        <w:left w:val="none" w:sz="0" w:space="0" w:color="auto"/>
        <w:bottom w:val="none" w:sz="0" w:space="0" w:color="auto"/>
        <w:right w:val="none" w:sz="0" w:space="0" w:color="auto"/>
      </w:divBdr>
    </w:div>
    <w:div w:id="331225179">
      <w:bodyDiv w:val="1"/>
      <w:marLeft w:val="0"/>
      <w:marRight w:val="0"/>
      <w:marTop w:val="0"/>
      <w:marBottom w:val="0"/>
      <w:divBdr>
        <w:top w:val="none" w:sz="0" w:space="0" w:color="auto"/>
        <w:left w:val="none" w:sz="0" w:space="0" w:color="auto"/>
        <w:bottom w:val="none" w:sz="0" w:space="0" w:color="auto"/>
        <w:right w:val="none" w:sz="0" w:space="0" w:color="auto"/>
      </w:divBdr>
      <w:divsChild>
        <w:div w:id="270942169">
          <w:marLeft w:val="0"/>
          <w:marRight w:val="0"/>
          <w:marTop w:val="0"/>
          <w:marBottom w:val="0"/>
          <w:divBdr>
            <w:top w:val="none" w:sz="0" w:space="0" w:color="auto"/>
            <w:left w:val="none" w:sz="0" w:space="0" w:color="auto"/>
            <w:bottom w:val="none" w:sz="0" w:space="0" w:color="auto"/>
            <w:right w:val="none" w:sz="0" w:space="0" w:color="auto"/>
          </w:divBdr>
          <w:divsChild>
            <w:div w:id="9372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relyOnVML/>
  <w:allowPNG/>
  <w:pixelsPerInch w:val="72"/>
</w:webSettings>
</file>

<file path=word/_rels/comments.xml.rels><?xml version="1.0" encoding="UTF-8" standalone="yes"?>
<Relationships xmlns="http://schemas.openxmlformats.org/package/2006/relationships"><Relationship Id="rId3" Type="http://schemas.openxmlformats.org/officeDocument/2006/relationships/hyperlink" Target="https://www.gehealthcare.com/products/magnetic-resonance-imaging/7t-mri-scanner" TargetMode="External"/><Relationship Id="rId2" Type="http://schemas.openxmlformats.org/officeDocument/2006/relationships/hyperlink" Target="https://www.siemens-healthineers.com/es/magnetic-resonance-imaging/7t-mri-scanner/magnetom-terra" TargetMode="External"/><Relationship Id="rId1" Type="http://schemas.openxmlformats.org/officeDocument/2006/relationships/hyperlink" Target="https://www.nist.gov/pml/owm/writing-si-metric-system-units" TargetMode="External"/><Relationship Id="rId4" Type="http://schemas.openxmlformats.org/officeDocument/2006/relationships/hyperlink" Target="https://www.sciencedirect.com/science/article/pii/S016781401100764X?via%3Dihu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oi.org/10.1148/rg.30710506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ncbi.nlm.nih.gov/pmc/articles/PMC5116450"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ncbi.nlm.nih.gov/pmc/articles/PMC5881591"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www.embracestudy.d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hyperlink" Target="https://doi.org/10.1002/mp.135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kv827vIsAZ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1016/j.radonc.2010.06.004"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16/j.mri.2012.05.001"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096C0A2-8CA8-4FB8-8EF8-66BA5235C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1</Pages>
  <Words>29337</Words>
  <Characters>167225</Characters>
  <Application>Microsoft Office Word</Application>
  <DocSecurity>0</DocSecurity>
  <Lines>1393</Lines>
  <Paragraphs>392</Paragraphs>
  <ScaleCrop>false</ScaleCrop>
  <HeadingPairs>
    <vt:vector size="2" baseType="variant">
      <vt:variant>
        <vt:lpstr>Título</vt:lpstr>
      </vt:variant>
      <vt:variant>
        <vt:i4>1</vt:i4>
      </vt:variant>
    </vt:vector>
  </HeadingPairs>
  <TitlesOfParts>
    <vt:vector size="1" baseType="lpstr">
      <vt:lpstr>Soluciones de reconstrucción mediante RMN</vt:lpstr>
    </vt:vector>
  </TitlesOfParts>
  <Company>666</Company>
  <LinksUpToDate>false</LinksUpToDate>
  <CharactersWithSpaces>196170</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 Palacin</cp:lastModifiedBy>
  <cp:revision>32</cp:revision>
  <dcterms:created xsi:type="dcterms:W3CDTF">2023-10-15T11:59:00Z</dcterms:created>
  <dcterms:modified xsi:type="dcterms:W3CDTF">2023-11-18T19:49:00Z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